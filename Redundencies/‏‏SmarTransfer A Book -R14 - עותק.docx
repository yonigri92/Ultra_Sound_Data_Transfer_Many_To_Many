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1C719D" w:rsidRDefault="00BD16DC" w:rsidP="00DC3A85">
      <w:pPr>
        <w:shd w:val="clear" w:color="auto" w:fill="FFFFFF"/>
        <w:ind w:right="8300"/>
        <w:rPr>
          <w:rFonts w:asciiTheme="minorBidi" w:hAnsiTheme="minorBidi"/>
          <w:sz w:val="24"/>
          <w:szCs w:val="24"/>
          <w:lang w:val="en-US"/>
          <w:rPrChange w:id="0" w:author="יוני גרינברג" w:date="2026-01-06T11:40:00Z">
            <w:rPr>
              <w:rFonts w:asciiTheme="minorBidi" w:hAnsiTheme="minorBidi"/>
              <w:sz w:val="16"/>
              <w:szCs w:val="16"/>
              <w:lang w:val="en-US"/>
            </w:rPr>
          </w:rPrChange>
        </w:rPr>
      </w:pPr>
    </w:p>
    <w:p w14:paraId="5A9C1F29" w14:textId="2FCED1BF" w:rsidR="00BD16DC" w:rsidRPr="004A11AC" w:rsidRDefault="00736797" w:rsidP="00DC3A85">
      <w:pPr>
        <w:shd w:val="clear" w:color="auto" w:fill="FFFFFF"/>
        <w:spacing w:after="240"/>
        <w:ind w:left="40" w:right="580"/>
        <w:jc w:val="center"/>
        <w:rPr>
          <w:rFonts w:asciiTheme="minorBidi" w:eastAsia="Times New Roman" w:hAnsiTheme="minorBidi"/>
          <w:sz w:val="32"/>
          <w:szCs w:val="32"/>
          <w:lang w:val="en-US"/>
          <w:rPrChange w:id="1" w:author="יוני גרינברג" w:date="2026-01-06T12:15:00Z">
            <w:rPr>
              <w:rFonts w:asciiTheme="minorBidi" w:eastAsia="Times New Roman" w:hAnsiTheme="minorBidi"/>
              <w:sz w:val="48"/>
              <w:szCs w:val="48"/>
              <w:lang w:val="en-US"/>
            </w:rPr>
          </w:rPrChange>
        </w:rPr>
      </w:pPr>
      <w:r w:rsidRPr="004A11AC">
        <w:rPr>
          <w:rFonts w:asciiTheme="minorBidi" w:eastAsia="Times New Roman" w:hAnsiTheme="minorBidi"/>
          <w:b/>
          <w:bCs/>
          <w:noProof/>
          <w:color w:val="000000"/>
          <w:sz w:val="32"/>
          <w:szCs w:val="32"/>
          <w:lang w:val="en-US"/>
          <w:rPrChange w:id="2" w:author="יוני גרינברג" w:date="2026-01-06T12:15:00Z">
            <w:rPr>
              <w:rFonts w:asciiTheme="minorBidi" w:eastAsia="Times New Roman" w:hAnsiTheme="minorBidi"/>
              <w:b/>
              <w:bCs/>
              <w:noProof/>
              <w:color w:val="000000"/>
              <w:sz w:val="48"/>
              <w:szCs w:val="48"/>
              <w:lang w:val="en-US"/>
            </w:rPr>
          </w:rPrChange>
        </w:rPr>
        <w:t>A</w:t>
      </w:r>
      <w:r w:rsidR="002206BE" w:rsidRPr="004A11AC">
        <w:rPr>
          <w:rFonts w:asciiTheme="minorBidi" w:eastAsia="Times New Roman" w:hAnsiTheme="minorBidi"/>
          <w:b/>
          <w:bCs/>
          <w:noProof/>
          <w:color w:val="000000"/>
          <w:sz w:val="32"/>
          <w:szCs w:val="32"/>
          <w:lang w:val="en-US"/>
          <w:rPrChange w:id="3" w:author="יוני גרינברג" w:date="2026-01-06T12:15:00Z">
            <w:rPr>
              <w:rFonts w:asciiTheme="minorBidi" w:eastAsia="Times New Roman" w:hAnsiTheme="minorBidi"/>
              <w:b/>
              <w:bCs/>
              <w:noProof/>
              <w:color w:val="000000"/>
              <w:sz w:val="48"/>
              <w:szCs w:val="48"/>
              <w:lang w:val="en-US"/>
            </w:rPr>
          </w:rPrChange>
        </w:rPr>
        <w:t>n</w:t>
      </w:r>
      <w:r w:rsidRPr="004A11AC">
        <w:rPr>
          <w:rFonts w:asciiTheme="minorBidi" w:eastAsia="Times New Roman" w:hAnsiTheme="minorBidi"/>
          <w:b/>
          <w:bCs/>
          <w:noProof/>
          <w:color w:val="000000"/>
          <w:sz w:val="32"/>
          <w:szCs w:val="32"/>
          <w:lang w:val="en-US"/>
          <w:rPrChange w:id="4" w:author="יוני גרינברג" w:date="2026-01-06T12:15:00Z">
            <w:rPr>
              <w:rFonts w:asciiTheme="minorBidi" w:eastAsia="Times New Roman" w:hAnsiTheme="minorBidi"/>
              <w:b/>
              <w:bCs/>
              <w:noProof/>
              <w:color w:val="000000"/>
              <w:sz w:val="48"/>
              <w:szCs w:val="48"/>
              <w:lang w:val="en-US"/>
            </w:rPr>
          </w:rPrChange>
        </w:rPr>
        <w:t xml:space="preserve"> Application for </w:t>
      </w:r>
      <w:r w:rsidR="00CC45F0" w:rsidRPr="004A11AC">
        <w:rPr>
          <w:rFonts w:asciiTheme="minorBidi" w:eastAsia="Times New Roman" w:hAnsiTheme="minorBidi"/>
          <w:b/>
          <w:bCs/>
          <w:noProof/>
          <w:color w:val="000000"/>
          <w:sz w:val="32"/>
          <w:szCs w:val="32"/>
          <w:lang w:val="en-US"/>
          <w:rPrChange w:id="5" w:author="יוני גרינברג" w:date="2026-01-06T12:15:00Z">
            <w:rPr>
              <w:rFonts w:asciiTheme="minorBidi" w:eastAsia="Times New Roman" w:hAnsiTheme="minorBidi"/>
              <w:b/>
              <w:bCs/>
              <w:noProof/>
              <w:color w:val="000000"/>
              <w:sz w:val="48"/>
              <w:szCs w:val="48"/>
              <w:lang w:val="en-US"/>
            </w:rPr>
          </w:rPrChange>
        </w:rPr>
        <w:t>Information</w:t>
      </w:r>
      <w:r w:rsidRPr="004A11AC">
        <w:rPr>
          <w:rFonts w:asciiTheme="minorBidi" w:eastAsia="Times New Roman" w:hAnsiTheme="minorBidi"/>
          <w:b/>
          <w:bCs/>
          <w:noProof/>
          <w:color w:val="000000"/>
          <w:sz w:val="32"/>
          <w:szCs w:val="32"/>
          <w:lang w:val="en-US"/>
          <w:rPrChange w:id="6" w:author="יוני גרינברג" w:date="2026-01-06T12:15:00Z">
            <w:rPr>
              <w:rFonts w:asciiTheme="minorBidi" w:eastAsia="Times New Roman" w:hAnsiTheme="minorBidi"/>
              <w:b/>
              <w:bCs/>
              <w:noProof/>
              <w:color w:val="000000"/>
              <w:sz w:val="48"/>
              <w:szCs w:val="48"/>
              <w:lang w:val="en-US"/>
            </w:rPr>
          </w:rPrChange>
        </w:rPr>
        <w:t xml:space="preserve"> Transfer, using Ultrasound Waves</w:t>
      </w:r>
    </w:p>
    <w:p w14:paraId="32644C60" w14:textId="77777777" w:rsidR="00BD16DC" w:rsidRPr="001C719D" w:rsidRDefault="00C7700C">
      <w:pPr>
        <w:shd w:val="clear" w:color="auto" w:fill="FFFFFF"/>
        <w:spacing w:after="280"/>
        <w:ind w:left="40" w:right="580"/>
        <w:rPr>
          <w:rFonts w:asciiTheme="minorBidi" w:eastAsia="Times New Roman" w:hAnsiTheme="minorBidi"/>
          <w:sz w:val="24"/>
          <w:szCs w:val="24"/>
          <w:lang w:val="en-US"/>
          <w:rPrChange w:id="7" w:author="יוני גרינברג" w:date="2026-01-06T11:40:00Z">
            <w:rPr>
              <w:rFonts w:asciiTheme="minorBidi" w:eastAsia="Times New Roman" w:hAnsiTheme="minorBidi"/>
              <w:lang w:val="en-US"/>
            </w:rPr>
          </w:rPrChange>
        </w:rPr>
      </w:pPr>
      <w:r w:rsidRPr="001C719D">
        <w:rPr>
          <w:rFonts w:asciiTheme="minorBidi" w:eastAsia="Times New Roman" w:hAnsiTheme="minorBidi"/>
          <w:sz w:val="24"/>
          <w:szCs w:val="24"/>
          <w:lang w:val="en-US"/>
          <w:rPrChange w:id="8" w:author="יוני גרינברג" w:date="2026-01-06T11:40:00Z">
            <w:rPr>
              <w:rFonts w:asciiTheme="minorBidi" w:eastAsia="Times New Roman" w:hAnsiTheme="minorBidi"/>
              <w:lang w:val="en-US"/>
            </w:rPr>
          </w:rPrChange>
        </w:rPr>
        <w:t xml:space="preserve"> </w:t>
      </w:r>
    </w:p>
    <w:p w14:paraId="4CD2D6FD" w14:textId="77777777" w:rsidR="00BD16DC" w:rsidRPr="004A11AC" w:rsidRDefault="00C7700C">
      <w:pPr>
        <w:shd w:val="clear" w:color="auto" w:fill="FFFFFF"/>
        <w:spacing w:after="240"/>
        <w:ind w:right="20" w:firstLine="280"/>
        <w:jc w:val="center"/>
        <w:rPr>
          <w:rFonts w:asciiTheme="minorBidi" w:eastAsia="Times New Roman" w:hAnsiTheme="minorBidi"/>
          <w:b/>
          <w:bCs/>
          <w:sz w:val="32"/>
          <w:szCs w:val="32"/>
          <w:lang w:val="en-US"/>
          <w:rPrChange w:id="9" w:author="יוני גרינברג" w:date="2026-01-06T12:15:00Z">
            <w:rPr>
              <w:rFonts w:asciiTheme="minorBidi" w:eastAsia="Times New Roman" w:hAnsiTheme="minorBidi"/>
              <w:b/>
              <w:bCs/>
              <w:sz w:val="24"/>
              <w:szCs w:val="24"/>
              <w:lang w:val="en-US"/>
            </w:rPr>
          </w:rPrChange>
        </w:rPr>
      </w:pPr>
      <w:r w:rsidRPr="004A11AC">
        <w:rPr>
          <w:rFonts w:asciiTheme="minorBidi" w:eastAsia="Times New Roman" w:hAnsiTheme="minorBidi"/>
          <w:b/>
          <w:bCs/>
          <w:sz w:val="32"/>
          <w:szCs w:val="32"/>
          <w:lang w:val="en-US"/>
          <w:rPrChange w:id="10" w:author="יוני גרינברג" w:date="2026-01-06T12:15:00Z">
            <w:rPr>
              <w:rFonts w:asciiTheme="minorBidi" w:eastAsia="Times New Roman" w:hAnsiTheme="minorBidi"/>
              <w:b/>
              <w:bCs/>
              <w:sz w:val="24"/>
              <w:szCs w:val="24"/>
              <w:lang w:val="en-US"/>
            </w:rPr>
          </w:rPrChange>
        </w:rPr>
        <w:t>Authors:</w:t>
      </w:r>
    </w:p>
    <w:p w14:paraId="4F8E9920" w14:textId="5449B46E" w:rsidR="00BD16DC" w:rsidRPr="001C719D" w:rsidRDefault="00C7700C">
      <w:pPr>
        <w:shd w:val="clear" w:color="auto" w:fill="FFFFFF"/>
        <w:spacing w:after="240"/>
        <w:ind w:right="20" w:firstLine="280"/>
        <w:jc w:val="center"/>
        <w:rPr>
          <w:rFonts w:asciiTheme="minorBidi" w:eastAsia="Times New Roman" w:hAnsiTheme="minorBidi"/>
          <w:sz w:val="24"/>
          <w:szCs w:val="24"/>
          <w:lang w:val="en-US"/>
          <w:rPrChange w:id="11" w:author="יוני גרינברג" w:date="2026-01-06T11:40:00Z">
            <w:rPr>
              <w:rFonts w:asciiTheme="minorBidi" w:eastAsia="Times New Roman" w:hAnsiTheme="minorBidi"/>
              <w:lang w:val="en-US"/>
            </w:rPr>
          </w:rPrChange>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hAnsiTheme="minorBidi"/>
          <w:sz w:val="24"/>
          <w:szCs w:val="24"/>
          <w:lang w:val="en-US"/>
          <w:rPrChange w:id="12" w:author="יוני גרינברג" w:date="2026-01-06T11:40:00Z">
            <w:rPr>
              <w:rFonts w:asciiTheme="minorBidi" w:hAnsiTheme="minorBidi"/>
              <w:lang w:val="en-US"/>
            </w:rPr>
          </w:rPrChange>
        </w:rPr>
        <w:t xml:space="preserve">        </w:t>
      </w:r>
      <w:r w:rsidRPr="001C719D">
        <w:rPr>
          <w:rFonts w:asciiTheme="minorBidi" w:hAnsiTheme="minorBidi"/>
          <w:sz w:val="24"/>
          <w:szCs w:val="24"/>
          <w:lang w:val="en-US"/>
          <w:rPrChange w:id="13" w:author="יוני גרינברג" w:date="2026-01-06T11:40:00Z">
            <w:rPr>
              <w:rFonts w:asciiTheme="minorBidi" w:hAnsiTheme="minorBidi"/>
              <w:lang w:val="en-US"/>
            </w:rPr>
          </w:rPrChange>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1C719D">
        <w:rPr>
          <w:rFonts w:asciiTheme="minorBidi" w:eastAsia="Times New Roman" w:hAnsiTheme="minorBidi"/>
          <w:sz w:val="24"/>
          <w:szCs w:val="24"/>
          <w:lang w:val="en-US"/>
          <w:rPrChange w:id="14" w:author="יוני גרינברג" w:date="2026-01-06T11:40:00Z">
            <w:rPr>
              <w:rFonts w:asciiTheme="minorBidi" w:eastAsia="Times New Roman" w:hAnsiTheme="minorBidi"/>
              <w:lang w:val="en-US"/>
            </w:rPr>
          </w:rPrChange>
        </w:rPr>
        <w:t xml:space="preserve"> </w:t>
      </w:r>
      <w:r w:rsidR="00C62297" w:rsidRPr="001C719D">
        <w:rPr>
          <w:rFonts w:asciiTheme="minorBidi" w:hAnsiTheme="minorBidi"/>
          <w:sz w:val="24"/>
          <w:szCs w:val="24"/>
          <w:lang w:val="en-US"/>
          <w:rPrChange w:id="15" w:author="יוני גרינברג" w:date="2026-01-06T11:40:00Z">
            <w:rPr>
              <w:rFonts w:asciiTheme="minorBidi" w:hAnsiTheme="minorBidi"/>
              <w:lang w:val="en-US"/>
            </w:rPr>
          </w:rPrChange>
        </w:rPr>
        <w:t xml:space="preserve"> </w:t>
      </w:r>
      <w:r w:rsidR="00C62297" w:rsidRPr="001C719D">
        <w:rPr>
          <w:rFonts w:asciiTheme="minorBidi" w:hAnsiTheme="minorBidi"/>
          <w:sz w:val="24"/>
          <w:szCs w:val="24"/>
          <w:rPrChange w:id="16" w:author="יוני גרינברג" w:date="2026-01-06T11:40:00Z">
            <w:rPr/>
          </w:rPrChange>
        </w:rPr>
        <w:fldChar w:fldCharType="begin"/>
      </w:r>
      <w:r w:rsidR="00C62297" w:rsidRPr="001C719D">
        <w:rPr>
          <w:rFonts w:asciiTheme="minorBidi" w:hAnsiTheme="minorBidi"/>
          <w:sz w:val="24"/>
          <w:szCs w:val="24"/>
          <w:lang w:val="en-US"/>
          <w:rPrChange w:id="17" w:author="יוני גרינברג" w:date="2026-01-06T11:40:00Z">
            <w:rPr/>
          </w:rPrChange>
        </w:rPr>
        <w:instrText>HYPERLINK "mailto:Yoni.Grinberg@e.braude.ac.il"</w:instrText>
      </w:r>
      <w:r w:rsidR="00C62297" w:rsidRPr="00D2431F">
        <w:rPr>
          <w:rFonts w:asciiTheme="minorBidi" w:hAnsiTheme="minorBidi"/>
          <w:sz w:val="24"/>
          <w:szCs w:val="24"/>
        </w:rPr>
      </w:r>
      <w:r w:rsidR="00C62297" w:rsidRPr="001C719D">
        <w:rPr>
          <w:rFonts w:asciiTheme="minorBidi" w:hAnsiTheme="minorBidi"/>
          <w:sz w:val="24"/>
          <w:szCs w:val="24"/>
          <w:rPrChange w:id="18" w:author="יוני גרינברג" w:date="2026-01-06T11:40:00Z">
            <w:rPr/>
          </w:rPrChange>
        </w:rPr>
        <w:fldChar w:fldCharType="separate"/>
      </w:r>
      <w:r w:rsidR="00C62297" w:rsidRPr="001C719D">
        <w:rPr>
          <w:rStyle w:val="Hyperlink"/>
          <w:rFonts w:asciiTheme="minorBidi" w:eastAsia="Times New Roman" w:hAnsiTheme="minorBidi"/>
          <w:color w:val="auto"/>
          <w:sz w:val="24"/>
          <w:szCs w:val="24"/>
          <w:u w:val="none"/>
          <w:lang w:val="en-US"/>
          <w:rPrChange w:id="19" w:author="יוני גרינברג" w:date="2026-01-06T11:40:00Z">
            <w:rPr>
              <w:rStyle w:val="Hyperlink"/>
              <w:rFonts w:asciiTheme="minorBidi" w:eastAsia="Times New Roman" w:hAnsiTheme="minorBidi"/>
              <w:color w:val="auto"/>
              <w:u w:val="none"/>
              <w:lang w:val="en-US"/>
            </w:rPr>
          </w:rPrChange>
        </w:rPr>
        <w:t>Yoni.Grinberg@e.braude.ac.il</w:t>
      </w:r>
      <w:r w:rsidR="00C62297" w:rsidRPr="001C719D">
        <w:rPr>
          <w:rFonts w:asciiTheme="minorBidi" w:hAnsiTheme="minorBidi"/>
          <w:sz w:val="24"/>
          <w:szCs w:val="24"/>
          <w:rPrChange w:id="20" w:author="יוני גרינברג" w:date="2026-01-06T11:40:00Z">
            <w:rPr/>
          </w:rPrChange>
        </w:rPr>
        <w:fldChar w:fldCharType="end"/>
      </w:r>
    </w:p>
    <w:p w14:paraId="2C954C13" w14:textId="62C0AE36" w:rsidR="00BD16DC" w:rsidRPr="001C719D" w:rsidRDefault="00CF69D5" w:rsidP="00556CBE">
      <w:pPr>
        <w:shd w:val="clear" w:color="auto" w:fill="FFFFFF"/>
        <w:spacing w:after="0"/>
        <w:ind w:right="20"/>
        <w:rPr>
          <w:rFonts w:asciiTheme="minorBidi" w:eastAsia="Times New Roman" w:hAnsiTheme="minorBidi"/>
          <w:sz w:val="24"/>
          <w:szCs w:val="24"/>
          <w:lang w:val="en-US"/>
        </w:rPr>
        <w:pPrChange w:id="21" w:author="יוני גרינברג" w:date="2026-01-07T13:02:00Z" w16du:dateUtc="2026-01-07T11:02:00Z">
          <w:pPr>
            <w:shd w:val="clear" w:color="auto" w:fill="FFFFFF"/>
            <w:spacing w:after="240"/>
            <w:ind w:right="20"/>
          </w:pPr>
        </w:pPrChange>
      </w:pPr>
      <w:r w:rsidRPr="001C719D">
        <w:rPr>
          <w:rFonts w:asciiTheme="minorBidi" w:eastAsia="Times New Roman" w:hAnsiTheme="minorBidi"/>
          <w:sz w:val="24"/>
          <w:szCs w:val="24"/>
          <w:lang w:val="en-US"/>
        </w:rPr>
        <w:t xml:space="preserve">           </w:t>
      </w:r>
      <w:del w:id="22" w:author="יוני גרינברג" w:date="2026-01-06T12:02:00Z">
        <w:r w:rsidRPr="001C719D" w:rsidDel="004A11AC">
          <w:rPr>
            <w:rFonts w:asciiTheme="minorBidi" w:eastAsia="Times New Roman" w:hAnsiTheme="minorBidi"/>
            <w:sz w:val="24"/>
            <w:szCs w:val="24"/>
            <w:lang w:val="en-US"/>
          </w:rPr>
          <w:delText xml:space="preserve"> </w:delText>
        </w:r>
        <w:r w:rsidR="00C7700C" w:rsidRPr="001C719D" w:rsidDel="004A11AC">
          <w:rPr>
            <w:rFonts w:asciiTheme="minorBidi" w:eastAsia="Times New Roman" w:hAnsiTheme="minorBidi"/>
            <w:sz w:val="24"/>
            <w:szCs w:val="24"/>
            <w:lang w:val="en-US"/>
          </w:rPr>
          <w:delText xml:space="preserve"> </w:delText>
        </w:r>
      </w:del>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A53F12" w:rsidRPr="001C719D">
        <w:rPr>
          <w:rFonts w:asciiTheme="minorBidi" w:hAnsiTheme="minorBidi"/>
          <w:sz w:val="24"/>
          <w:szCs w:val="24"/>
          <w:lang w:val="en-US"/>
        </w:rPr>
        <w:t xml:space="preserve">      </w:t>
      </w:r>
      <w:r w:rsidR="00C7700C" w:rsidRPr="001C719D">
        <w:rPr>
          <w:rFonts w:asciiTheme="minorBidi" w:hAnsiTheme="minorBidi"/>
          <w:sz w:val="24"/>
          <w:szCs w:val="24"/>
          <w:lang w:val="en-US"/>
        </w:rPr>
        <w:t xml:space="preserve">  </w:t>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del w:id="23" w:author="יוני גרינברג" w:date="2026-01-06T07:25:00Z">
        <w:r w:rsidR="00C7700C" w:rsidRPr="00181940" w:rsidDel="000619E0">
          <w:rPr>
            <w:rFonts w:asciiTheme="minorBidi" w:hAnsiTheme="minorBidi"/>
            <w:sz w:val="24"/>
            <w:szCs w:val="24"/>
            <w:lang w:val="en-US"/>
          </w:rPr>
          <w:delText xml:space="preserve">  </w:delText>
        </w:r>
      </w:del>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76943A82" w14:textId="77777777" w:rsidR="00BD16DC" w:rsidRPr="001C719D" w:rsidRDefault="00C7700C">
      <w:pPr>
        <w:shd w:val="clear" w:color="auto" w:fill="FFFFFF"/>
        <w:spacing w:after="240"/>
        <w:ind w:left="40" w:right="580"/>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15E6F794" w14:textId="1C030331" w:rsidR="00BD16DC" w:rsidRPr="001C719D" w:rsidRDefault="00BD16DC" w:rsidP="00556CBE">
      <w:pPr>
        <w:shd w:val="clear" w:color="auto" w:fill="FFFFFF"/>
        <w:spacing w:after="240"/>
        <w:ind w:left="40" w:right="580"/>
        <w:rPr>
          <w:rFonts w:asciiTheme="minorBidi" w:eastAsia="Times New Roman" w:hAnsiTheme="minorBidi"/>
          <w:sz w:val="24"/>
          <w:szCs w:val="24"/>
          <w:lang w:val="en-US"/>
        </w:rPr>
      </w:pPr>
    </w:p>
    <w:p w14:paraId="58B49E90" w14:textId="77777777" w:rsidR="00BD16DC" w:rsidRPr="001C719D" w:rsidRDefault="00C7700C">
      <w:pPr>
        <w:shd w:val="clear" w:color="auto" w:fill="FFFFFF"/>
        <w:spacing w:after="240"/>
        <w:ind w:left="40" w:right="580"/>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2433E430" w14:textId="7BA5C7B1" w:rsidR="00BD16DC" w:rsidRPr="004A11AC" w:rsidRDefault="00C7700C">
      <w:pPr>
        <w:shd w:val="clear" w:color="auto" w:fill="FFFFFF"/>
        <w:spacing w:after="240"/>
        <w:ind w:right="20" w:firstLine="280"/>
        <w:jc w:val="center"/>
        <w:rPr>
          <w:rFonts w:asciiTheme="minorBidi" w:eastAsia="Times New Roman" w:hAnsiTheme="minorBidi"/>
          <w:b/>
          <w:bCs/>
          <w:sz w:val="32"/>
          <w:szCs w:val="32"/>
          <w:u w:val="single"/>
          <w:lang w:val="en-US"/>
          <w:rPrChange w:id="24" w:author="יוני גרינברג" w:date="2026-01-06T12:15:00Z">
            <w:rPr>
              <w:rFonts w:asciiTheme="minorBidi" w:eastAsia="Times New Roman" w:hAnsiTheme="minorBidi"/>
              <w:b/>
              <w:bCs/>
              <w:sz w:val="24"/>
              <w:szCs w:val="24"/>
              <w:u w:val="single"/>
              <w:lang w:val="en-US"/>
            </w:rPr>
          </w:rPrChange>
        </w:rPr>
      </w:pPr>
      <w:r w:rsidRPr="004A11AC">
        <w:rPr>
          <w:rFonts w:asciiTheme="minorBidi" w:eastAsia="Times New Roman" w:hAnsiTheme="minorBidi"/>
          <w:b/>
          <w:bCs/>
          <w:sz w:val="32"/>
          <w:szCs w:val="32"/>
          <w:u w:val="single"/>
          <w:lang w:val="en-US"/>
          <w:rPrChange w:id="25" w:author="יוני גרינברג" w:date="2026-01-06T12:15:00Z">
            <w:rPr>
              <w:rFonts w:asciiTheme="minorBidi" w:eastAsia="Times New Roman" w:hAnsiTheme="minorBidi"/>
              <w:b/>
              <w:bCs/>
              <w:sz w:val="24"/>
              <w:szCs w:val="24"/>
              <w:u w:val="single"/>
              <w:lang w:val="en-US"/>
            </w:rPr>
          </w:rPrChange>
        </w:rPr>
        <w:t>Supervisor:</w:t>
      </w:r>
    </w:p>
    <w:p w14:paraId="75C5D229" w14:textId="77777777" w:rsidR="00BD16DC" w:rsidRPr="001C719D" w:rsidRDefault="00C7700C" w:rsidP="00556CBE">
      <w:pPr>
        <w:shd w:val="clear" w:color="auto" w:fill="FFFFFF"/>
        <w:spacing w:after="0"/>
        <w:ind w:right="20" w:firstLine="280"/>
        <w:jc w:val="center"/>
        <w:rPr>
          <w:rFonts w:asciiTheme="minorBidi" w:eastAsia="Times New Roman" w:hAnsiTheme="minorBidi"/>
          <w:sz w:val="24"/>
          <w:szCs w:val="24"/>
          <w:lang w:val="en-US"/>
        </w:rPr>
        <w:pPrChange w:id="26" w:author="יוני גרינברג" w:date="2026-01-07T13:02:00Z" w16du:dateUtc="2026-01-07T11:02:00Z">
          <w:pPr>
            <w:shd w:val="clear" w:color="auto" w:fill="FFFFFF"/>
            <w:spacing w:after="240"/>
            <w:ind w:right="20" w:firstLine="280"/>
            <w:jc w:val="center"/>
          </w:pPr>
        </w:pPrChange>
      </w:pPr>
      <w:r w:rsidRPr="001C719D">
        <w:rPr>
          <w:rFonts w:asciiTheme="minorBidi" w:eastAsia="Times New Roman" w:hAnsiTheme="minorBidi"/>
          <w:sz w:val="24"/>
          <w:szCs w:val="24"/>
          <w:lang w:val="en-US"/>
        </w:rPr>
        <w:t>Dr. Elena Ravve</w:t>
      </w:r>
    </w:p>
    <w:p w14:paraId="411C6F19" w14:textId="1C4574F4" w:rsidR="00BD16DC" w:rsidRPr="001C719D" w:rsidRDefault="00BD16DC" w:rsidP="00556CBE">
      <w:pPr>
        <w:shd w:val="clear" w:color="auto" w:fill="FFFFFF"/>
        <w:spacing w:after="240"/>
        <w:ind w:right="20"/>
        <w:rPr>
          <w:rFonts w:asciiTheme="minorBidi" w:eastAsia="Times New Roman" w:hAnsiTheme="minorBidi"/>
          <w:sz w:val="24"/>
          <w:szCs w:val="24"/>
          <w:lang w:val="en-US"/>
        </w:rPr>
      </w:pPr>
    </w:p>
    <w:p w14:paraId="7ADEE3D3" w14:textId="77777777" w:rsidR="00BD16DC" w:rsidRPr="001C719D" w:rsidRDefault="00C7700C">
      <w:pPr>
        <w:shd w:val="clear" w:color="auto" w:fill="FFFFFF"/>
        <w:spacing w:after="120"/>
        <w:ind w:left="1280" w:right="580"/>
        <w:rPr>
          <w:rFonts w:asciiTheme="minorBidi" w:eastAsia="Times New Roman" w:hAnsiTheme="minorBidi"/>
          <w:sz w:val="24"/>
          <w:szCs w:val="24"/>
          <w:lang w:val="en-US"/>
          <w:rPrChange w:id="27" w:author="יוני גרינברג" w:date="2026-01-06T11:40:00Z">
            <w:rPr>
              <w:rFonts w:asciiTheme="minorBidi" w:eastAsia="Times New Roman" w:hAnsiTheme="minorBidi"/>
              <w:lang w:val="en-US"/>
            </w:rPr>
          </w:rPrChange>
        </w:rPr>
      </w:pPr>
      <w:r w:rsidRPr="001C719D">
        <w:rPr>
          <w:rFonts w:asciiTheme="minorBidi" w:eastAsia="Times New Roman" w:hAnsiTheme="minorBidi"/>
          <w:b/>
          <w:bCs/>
          <w:i/>
          <w:iCs/>
          <w:sz w:val="24"/>
          <w:szCs w:val="24"/>
          <w:lang w:val="en-US"/>
          <w:rPrChange w:id="28" w:author="יוני גרינברג" w:date="2026-01-06T11:40:00Z">
            <w:rPr>
              <w:rFonts w:asciiTheme="minorBidi" w:eastAsia="Times New Roman" w:hAnsiTheme="minorBidi"/>
              <w:b/>
              <w:bCs/>
              <w:i/>
              <w:iCs/>
              <w:lang w:val="en-US"/>
            </w:rPr>
          </w:rPrChange>
        </w:rPr>
        <w:t xml:space="preserve"> </w:t>
      </w:r>
      <w:r w:rsidRPr="001C719D">
        <w:rPr>
          <w:rFonts w:asciiTheme="minorBidi" w:eastAsia="Times New Roman" w:hAnsiTheme="minorBidi"/>
          <w:sz w:val="24"/>
          <w:szCs w:val="24"/>
          <w:lang w:val="en-US"/>
          <w:rPrChange w:id="29" w:author="יוני גרינברג" w:date="2026-01-06T11:40:00Z">
            <w:rPr>
              <w:rFonts w:asciiTheme="minorBidi" w:eastAsia="Times New Roman" w:hAnsiTheme="minorBidi"/>
              <w:lang w:val="en-US"/>
            </w:rPr>
          </w:rPrChange>
        </w:rPr>
        <w:t xml:space="preserve"> </w:t>
      </w:r>
    </w:p>
    <w:p w14:paraId="34379BB7" w14:textId="40EEB845" w:rsidR="004E5EA6" w:rsidRDefault="00C7700C" w:rsidP="004E5EA6">
      <w:pPr>
        <w:shd w:val="clear" w:color="auto" w:fill="FFFFFF"/>
        <w:ind w:left="1280" w:right="580"/>
        <w:rPr>
          <w:ins w:id="30" w:author="יוני גרינברג" w:date="2026-01-07T12:36:00Z" w16du:dateUtc="2026-01-07T10:36:00Z"/>
          <w:rFonts w:asciiTheme="minorBidi" w:eastAsia="Times New Roman" w:hAnsiTheme="minorBidi"/>
          <w:i/>
          <w:iCs/>
          <w:sz w:val="24"/>
          <w:szCs w:val="24"/>
          <w:lang w:val="en-US"/>
        </w:rPr>
      </w:pPr>
      <w:r w:rsidRPr="001C719D">
        <w:rPr>
          <w:rFonts w:asciiTheme="minorBidi" w:eastAsia="Times New Roman" w:hAnsiTheme="minorBidi"/>
          <w:b/>
          <w:bCs/>
          <w:i/>
          <w:iCs/>
          <w:sz w:val="24"/>
          <w:szCs w:val="24"/>
          <w:lang w:val="en-US"/>
          <w:rPrChange w:id="31" w:author="יוני גרינברג" w:date="2026-01-06T11:40:00Z">
            <w:rPr>
              <w:rFonts w:asciiTheme="minorBidi" w:eastAsia="Times New Roman" w:hAnsiTheme="minorBidi"/>
              <w:b/>
              <w:bCs/>
              <w:i/>
              <w:iCs/>
              <w:sz w:val="28"/>
              <w:szCs w:val="28"/>
              <w:lang w:val="en-US"/>
            </w:rPr>
          </w:rPrChange>
        </w:rPr>
        <w:t xml:space="preserve">Abstract. </w:t>
      </w:r>
      <w:commentRangeStart w:id="32"/>
      <w:del w:id="33" w:author="יוני גרינברג" w:date="2026-01-07T12:39:00Z" w16du:dateUtc="2026-01-07T10:39:00Z">
        <w:r w:rsidRPr="001C719D" w:rsidDel="004E5EA6">
          <w:rPr>
            <w:rFonts w:asciiTheme="minorBidi" w:eastAsia="Times New Roman" w:hAnsiTheme="minorBidi"/>
            <w:i/>
            <w:iCs/>
            <w:sz w:val="24"/>
            <w:szCs w:val="24"/>
            <w:lang w:val="en-US"/>
            <w:rPrChange w:id="34" w:author="יוני גרינברג" w:date="2026-01-06T11:40:00Z">
              <w:rPr>
                <w:rFonts w:asciiTheme="minorBidi" w:eastAsia="Times New Roman" w:hAnsiTheme="minorBidi"/>
                <w:i/>
                <w:iCs/>
                <w:sz w:val="28"/>
                <w:szCs w:val="28"/>
                <w:lang w:val="en-US"/>
              </w:rPr>
            </w:rPrChange>
          </w:rPr>
          <w:delText>In this project, our main objective is proof of concept, integration and implementation of  ultrasound data transfer many to many using smartphones</w:delText>
        </w:r>
      </w:del>
      <w:del w:id="35" w:author="יוני גרינברג" w:date="2026-01-07T12:36:00Z" w16du:dateUtc="2026-01-07T10:36:00Z">
        <w:r w:rsidRPr="001C719D" w:rsidDel="004E5EA6">
          <w:rPr>
            <w:rFonts w:asciiTheme="minorBidi" w:eastAsia="Times New Roman" w:hAnsiTheme="minorBidi"/>
            <w:i/>
            <w:iCs/>
            <w:sz w:val="24"/>
            <w:szCs w:val="24"/>
            <w:lang w:val="en-US"/>
            <w:rPrChange w:id="36" w:author="יוני גרינברג" w:date="2026-01-06T11:40:00Z">
              <w:rPr>
                <w:rFonts w:asciiTheme="minorBidi" w:eastAsia="Times New Roman" w:hAnsiTheme="minorBidi"/>
                <w:i/>
                <w:iCs/>
                <w:sz w:val="28"/>
                <w:szCs w:val="28"/>
                <w:lang w:val="en-US"/>
              </w:rPr>
            </w:rPrChange>
          </w:rPr>
          <w:delText>.</w:delText>
        </w:r>
      </w:del>
      <w:commentRangeEnd w:id="32"/>
      <w:del w:id="37" w:author="יוני גרינברג" w:date="2026-01-07T12:39:00Z" w16du:dateUtc="2026-01-07T10:39:00Z">
        <w:r w:rsidR="003C1583" w:rsidRPr="001C719D" w:rsidDel="004E5EA6">
          <w:rPr>
            <w:rStyle w:val="a8"/>
            <w:rFonts w:asciiTheme="minorBidi" w:hAnsiTheme="minorBidi"/>
            <w:sz w:val="24"/>
            <w:szCs w:val="24"/>
            <w:rPrChange w:id="38" w:author="יוני גרינברג" w:date="2026-01-06T11:40:00Z">
              <w:rPr>
                <w:rStyle w:val="a8"/>
                <w:rFonts w:asciiTheme="majorBidi" w:hAnsiTheme="majorBidi" w:cstheme="majorBidi"/>
                <w:sz w:val="28"/>
                <w:szCs w:val="28"/>
              </w:rPr>
            </w:rPrChange>
          </w:rPr>
          <w:commentReference w:id="32"/>
        </w:r>
      </w:del>
    </w:p>
    <w:p w14:paraId="0909F7D5" w14:textId="4D2A0334" w:rsidR="004E5EA6" w:rsidRPr="004E5EA6" w:rsidRDefault="004E5EA6" w:rsidP="004E5EA6">
      <w:pPr>
        <w:shd w:val="clear" w:color="auto" w:fill="FFFFFF"/>
        <w:ind w:left="1280" w:right="580"/>
        <w:rPr>
          <w:ins w:id="39" w:author="יוני גרינברג" w:date="2026-01-07T12:37:00Z" w16du:dateUtc="2026-01-07T10:37:00Z"/>
          <w:rFonts w:asciiTheme="minorBidi" w:eastAsia="Times New Roman" w:hAnsiTheme="minorBidi"/>
          <w:i/>
          <w:iCs/>
          <w:sz w:val="24"/>
          <w:szCs w:val="24"/>
          <w:lang w:val="en-US"/>
        </w:rPr>
      </w:pPr>
      <w:ins w:id="40" w:author="יוני גרינברג" w:date="2026-01-07T12:36:00Z" w16du:dateUtc="2026-01-07T10:36:00Z">
        <w:r w:rsidRPr="004E5EA6">
          <w:rPr>
            <w:rFonts w:asciiTheme="minorBidi" w:eastAsia="Times New Roman" w:hAnsiTheme="minorBidi"/>
            <w:i/>
            <w:iCs/>
            <w:sz w:val="24"/>
            <w:szCs w:val="24"/>
            <w:lang w:val="en-US"/>
            <w:rPrChange w:id="41" w:author="יוני גרינברג" w:date="2026-01-07T12:40:00Z" w16du:dateUtc="2026-01-07T10:40:00Z">
              <w:rPr>
                <w:rFonts w:asciiTheme="minorBidi" w:eastAsia="Times New Roman" w:hAnsiTheme="minorBidi"/>
                <w:b/>
                <w:bCs/>
                <w:i/>
                <w:iCs/>
                <w:sz w:val="24"/>
                <w:szCs w:val="24"/>
                <w:lang w:val="en-US"/>
              </w:rPr>
            </w:rPrChange>
          </w:rPr>
          <w:t xml:space="preserve">Standard wireless communication technologies such as </w:t>
        </w:r>
        <w:proofErr w:type="spellStart"/>
        <w:r w:rsidRPr="004E5EA6">
          <w:rPr>
            <w:rFonts w:asciiTheme="minorBidi" w:eastAsia="Times New Roman" w:hAnsiTheme="minorBidi"/>
            <w:i/>
            <w:iCs/>
            <w:sz w:val="24"/>
            <w:szCs w:val="24"/>
            <w:lang w:val="en-US"/>
            <w:rPrChange w:id="42" w:author="יוני גרינברג" w:date="2026-01-07T12:40:00Z" w16du:dateUtc="2026-01-07T10:40:00Z">
              <w:rPr>
                <w:rFonts w:asciiTheme="minorBidi" w:eastAsia="Times New Roman" w:hAnsiTheme="minorBidi"/>
                <w:b/>
                <w:bCs/>
                <w:i/>
                <w:iCs/>
                <w:sz w:val="24"/>
                <w:szCs w:val="24"/>
                <w:lang w:val="en-US"/>
              </w:rPr>
            </w:rPrChange>
          </w:rPr>
          <w:t>wifi</w:t>
        </w:r>
        <w:proofErr w:type="spellEnd"/>
        <w:r w:rsidRPr="004E5EA6">
          <w:rPr>
            <w:rFonts w:asciiTheme="minorBidi" w:eastAsia="Times New Roman" w:hAnsiTheme="minorBidi"/>
            <w:i/>
            <w:iCs/>
            <w:sz w:val="24"/>
            <w:szCs w:val="24"/>
            <w:lang w:val="en-US"/>
            <w:rPrChange w:id="43" w:author="יוני גרינברג" w:date="2026-01-07T12:40:00Z" w16du:dateUtc="2026-01-07T10:40:00Z">
              <w:rPr>
                <w:rFonts w:asciiTheme="minorBidi" w:eastAsia="Times New Roman" w:hAnsiTheme="minorBidi"/>
                <w:b/>
                <w:bCs/>
                <w:i/>
                <w:iCs/>
                <w:sz w:val="24"/>
                <w:szCs w:val="24"/>
                <w:lang w:val="en-US"/>
              </w:rPr>
            </w:rPrChange>
          </w:rPr>
          <w:t xml:space="preserve"> face significant limitations regarding signal containment, </w:t>
        </w:r>
      </w:ins>
      <w:ins w:id="44" w:author="יוני גרינברג" w:date="2026-01-07T12:37:00Z" w16du:dateUtc="2026-01-07T10:37:00Z">
        <w:r w:rsidRPr="004E5EA6">
          <w:rPr>
            <w:rFonts w:asciiTheme="minorBidi" w:eastAsia="Times New Roman" w:hAnsiTheme="minorBidi"/>
            <w:i/>
            <w:iCs/>
            <w:sz w:val="24"/>
            <w:szCs w:val="24"/>
            <w:lang w:val="en-US"/>
            <w:rPrChange w:id="45" w:author="יוני גרינברג" w:date="2026-01-07T12:40:00Z" w16du:dateUtc="2026-01-07T10:40:00Z">
              <w:rPr>
                <w:rFonts w:asciiTheme="minorBidi" w:eastAsia="Times New Roman" w:hAnsiTheme="minorBidi"/>
                <w:b/>
                <w:bCs/>
                <w:i/>
                <w:iCs/>
                <w:sz w:val="24"/>
                <w:szCs w:val="24"/>
                <w:lang w:val="en-US"/>
              </w:rPr>
            </w:rPrChange>
          </w:rPr>
          <w:t>security and propagation through conductive media.</w:t>
        </w:r>
      </w:ins>
    </w:p>
    <w:p w14:paraId="12A7CF06" w14:textId="1EDA4EE5" w:rsidR="004E5EA6" w:rsidRPr="001C719D" w:rsidDel="00556CBE" w:rsidRDefault="004E5EA6" w:rsidP="00556CBE">
      <w:pPr>
        <w:shd w:val="clear" w:color="auto" w:fill="FFFFFF"/>
        <w:spacing w:after="0"/>
        <w:ind w:left="1280" w:right="580"/>
        <w:rPr>
          <w:del w:id="46" w:author="יוני גרינברג" w:date="2026-01-07T13:00:00Z" w16du:dateUtc="2026-01-07T11:00:00Z"/>
          <w:rFonts w:asciiTheme="minorBidi" w:eastAsia="Times New Roman" w:hAnsiTheme="minorBidi"/>
          <w:i/>
          <w:iCs/>
          <w:sz w:val="24"/>
          <w:szCs w:val="24"/>
          <w:lang w:val="en-US"/>
          <w:rPrChange w:id="47" w:author="יוני גרינברג" w:date="2026-01-06T11:40:00Z">
            <w:rPr>
              <w:del w:id="48" w:author="יוני גרינברג" w:date="2026-01-07T13:00:00Z" w16du:dateUtc="2026-01-07T11:00:00Z"/>
              <w:rFonts w:asciiTheme="majorBidi" w:eastAsia="Times New Roman" w:hAnsiTheme="majorBidi" w:cstheme="majorBidi"/>
              <w:i/>
              <w:iCs/>
              <w:sz w:val="28"/>
              <w:szCs w:val="28"/>
              <w:lang w:val="en-US"/>
            </w:rPr>
          </w:rPrChange>
        </w:rPr>
        <w:pPrChange w:id="49" w:author="יוני גרינברג" w:date="2026-01-07T13:01:00Z" w16du:dateUtc="2026-01-07T11:01:00Z">
          <w:pPr>
            <w:shd w:val="clear" w:color="auto" w:fill="FFFFFF"/>
            <w:ind w:left="1280" w:right="580"/>
          </w:pPr>
        </w:pPrChange>
      </w:pPr>
      <w:ins w:id="50" w:author="יוני גרינברג" w:date="2026-01-07T12:37:00Z" w16du:dateUtc="2026-01-07T10:37:00Z">
        <w:r w:rsidRPr="004E5EA6">
          <w:rPr>
            <w:rFonts w:asciiTheme="minorBidi" w:eastAsia="Times New Roman" w:hAnsiTheme="minorBidi"/>
            <w:i/>
            <w:iCs/>
            <w:sz w:val="24"/>
            <w:szCs w:val="24"/>
            <w:lang w:val="en-US"/>
            <w:rPrChange w:id="51" w:author="יוני גרינברג" w:date="2026-01-07T12:40:00Z" w16du:dateUtc="2026-01-07T10:40:00Z">
              <w:rPr>
                <w:rFonts w:asciiTheme="minorBidi" w:eastAsia="Times New Roman" w:hAnsiTheme="minorBidi"/>
                <w:b/>
                <w:bCs/>
                <w:i/>
                <w:iCs/>
                <w:sz w:val="24"/>
                <w:szCs w:val="24"/>
                <w:lang w:val="en-US"/>
              </w:rPr>
            </w:rPrChange>
          </w:rPr>
          <w:t xml:space="preserve">To address </w:t>
        </w:r>
        <w:proofErr w:type="gramStart"/>
        <w:r w:rsidRPr="004E5EA6">
          <w:rPr>
            <w:rFonts w:asciiTheme="minorBidi" w:eastAsia="Times New Roman" w:hAnsiTheme="minorBidi"/>
            <w:i/>
            <w:iCs/>
            <w:sz w:val="24"/>
            <w:szCs w:val="24"/>
            <w:lang w:val="en-US"/>
            <w:rPrChange w:id="52" w:author="יוני גרינברג" w:date="2026-01-07T12:40:00Z" w16du:dateUtc="2026-01-07T10:40:00Z">
              <w:rPr>
                <w:rFonts w:asciiTheme="minorBidi" w:eastAsia="Times New Roman" w:hAnsiTheme="minorBidi"/>
                <w:b/>
                <w:bCs/>
                <w:i/>
                <w:iCs/>
                <w:sz w:val="24"/>
                <w:szCs w:val="24"/>
                <w:lang w:val="en-US"/>
              </w:rPr>
            </w:rPrChange>
          </w:rPr>
          <w:t>this challenges</w:t>
        </w:r>
        <w:proofErr w:type="gramEnd"/>
        <w:r w:rsidRPr="004E5EA6">
          <w:rPr>
            <w:rFonts w:asciiTheme="minorBidi" w:eastAsia="Times New Roman" w:hAnsiTheme="minorBidi"/>
            <w:i/>
            <w:iCs/>
            <w:sz w:val="24"/>
            <w:szCs w:val="24"/>
            <w:lang w:val="en-US"/>
            <w:rPrChange w:id="53" w:author="יוני גרינברג" w:date="2026-01-07T12:40:00Z" w16du:dateUtc="2026-01-07T10:40:00Z">
              <w:rPr>
                <w:rFonts w:asciiTheme="minorBidi" w:eastAsia="Times New Roman" w:hAnsiTheme="minorBidi"/>
                <w:b/>
                <w:bCs/>
                <w:i/>
                <w:iCs/>
                <w:sz w:val="24"/>
                <w:szCs w:val="24"/>
                <w:lang w:val="en-US"/>
              </w:rPr>
            </w:rPrChange>
          </w:rPr>
          <w:t xml:space="preserve">, this project presents </w:t>
        </w:r>
        <w:proofErr w:type="gramStart"/>
        <w:r w:rsidRPr="004E5EA6">
          <w:rPr>
            <w:rFonts w:asciiTheme="minorBidi" w:eastAsia="Times New Roman" w:hAnsiTheme="minorBidi"/>
            <w:i/>
            <w:iCs/>
            <w:sz w:val="24"/>
            <w:szCs w:val="24"/>
            <w:lang w:val="en-US"/>
            <w:rPrChange w:id="54" w:author="יוני גרינברג" w:date="2026-01-07T12:40:00Z" w16du:dateUtc="2026-01-07T10:40:00Z">
              <w:rPr>
                <w:rFonts w:asciiTheme="minorBidi" w:eastAsia="Times New Roman" w:hAnsiTheme="minorBidi"/>
                <w:b/>
                <w:bCs/>
                <w:i/>
                <w:iCs/>
                <w:sz w:val="24"/>
                <w:szCs w:val="24"/>
                <w:lang w:val="en-US"/>
              </w:rPr>
            </w:rPrChange>
          </w:rPr>
          <w:t>a  design</w:t>
        </w:r>
        <w:proofErr w:type="gramEnd"/>
        <w:r w:rsidRPr="004E5EA6">
          <w:rPr>
            <w:rFonts w:asciiTheme="minorBidi" w:eastAsia="Times New Roman" w:hAnsiTheme="minorBidi"/>
            <w:i/>
            <w:iCs/>
            <w:sz w:val="24"/>
            <w:szCs w:val="24"/>
            <w:lang w:val="en-US"/>
            <w:rPrChange w:id="55" w:author="יוני גרינברג" w:date="2026-01-07T12:40:00Z" w16du:dateUtc="2026-01-07T10:40:00Z">
              <w:rPr>
                <w:rFonts w:asciiTheme="minorBidi" w:eastAsia="Times New Roman" w:hAnsiTheme="minorBidi"/>
                <w:b/>
                <w:bCs/>
                <w:i/>
                <w:iCs/>
                <w:sz w:val="24"/>
                <w:szCs w:val="24"/>
                <w:lang w:val="en-US"/>
              </w:rPr>
            </w:rPrChange>
          </w:rPr>
          <w:t xml:space="preserve"> </w:t>
        </w:r>
      </w:ins>
      <w:ins w:id="56" w:author="יוני גרינברג" w:date="2026-01-07T12:38:00Z" w16du:dateUtc="2026-01-07T10:38:00Z">
        <w:r w:rsidRPr="004E5EA6">
          <w:rPr>
            <w:rFonts w:asciiTheme="minorBidi" w:eastAsia="Times New Roman" w:hAnsiTheme="minorBidi"/>
            <w:i/>
            <w:iCs/>
            <w:sz w:val="24"/>
            <w:szCs w:val="24"/>
            <w:lang w:val="en-US"/>
            <w:rPrChange w:id="57" w:author="יוני גרינברג" w:date="2026-01-07T12:40:00Z" w16du:dateUtc="2026-01-07T10:40:00Z">
              <w:rPr>
                <w:rFonts w:asciiTheme="minorBidi" w:eastAsia="Times New Roman" w:hAnsiTheme="minorBidi"/>
                <w:b/>
                <w:bCs/>
                <w:i/>
                <w:iCs/>
                <w:sz w:val="24"/>
                <w:szCs w:val="24"/>
                <w:lang w:val="en-US"/>
              </w:rPr>
            </w:rPrChange>
          </w:rPr>
          <w:t>and implementation of many-</w:t>
        </w:r>
        <w:r w:rsidRPr="004E5EA6">
          <w:rPr>
            <w:rFonts w:asciiTheme="minorBidi" w:eastAsia="Times New Roman" w:hAnsiTheme="minorBidi"/>
            <w:i/>
            <w:iCs/>
            <w:sz w:val="24"/>
            <w:szCs w:val="24"/>
            <w:lang w:val="en-US"/>
          </w:rPr>
          <w:t xml:space="preserve">to-many </w:t>
        </w:r>
        <w:proofErr w:type="spellStart"/>
        <w:r w:rsidRPr="004E5EA6">
          <w:rPr>
            <w:rFonts w:asciiTheme="minorBidi" w:eastAsia="Times New Roman" w:hAnsiTheme="minorBidi"/>
            <w:i/>
            <w:iCs/>
            <w:sz w:val="24"/>
            <w:szCs w:val="24"/>
            <w:lang w:val="en-US"/>
          </w:rPr>
          <w:t>untrasonic</w:t>
        </w:r>
        <w:proofErr w:type="spellEnd"/>
        <w:r w:rsidRPr="004E5EA6">
          <w:rPr>
            <w:rFonts w:asciiTheme="minorBidi" w:eastAsia="Times New Roman" w:hAnsiTheme="minorBidi"/>
            <w:i/>
            <w:iCs/>
            <w:sz w:val="24"/>
            <w:szCs w:val="24"/>
            <w:lang w:val="en-US"/>
          </w:rPr>
          <w:t xml:space="preserve"> data transfer network utilizing standard smartphone hardware which is capable </w:t>
        </w:r>
      </w:ins>
      <w:ins w:id="58" w:author="יוני גרינברג" w:date="2026-01-07T12:39:00Z" w16du:dateUtc="2026-01-07T10:39:00Z">
        <w:r w:rsidRPr="004E5EA6">
          <w:rPr>
            <w:rFonts w:asciiTheme="minorBidi" w:eastAsia="Times New Roman" w:hAnsiTheme="minorBidi"/>
            <w:i/>
            <w:iCs/>
            <w:sz w:val="24"/>
            <w:szCs w:val="24"/>
            <w:lang w:val="en-US"/>
          </w:rPr>
          <w:t>of scalable network layer compatible with Android and IOS platforms.</w:t>
        </w:r>
      </w:ins>
    </w:p>
    <w:p w14:paraId="7E685920" w14:textId="183656A3" w:rsidR="00BD16DC" w:rsidRPr="00556CBE" w:rsidRDefault="00BD16DC" w:rsidP="00556CBE">
      <w:pPr>
        <w:shd w:val="clear" w:color="auto" w:fill="FFFFFF"/>
        <w:ind w:left="1280" w:right="580"/>
        <w:rPr>
          <w:rFonts w:asciiTheme="minorBidi" w:hAnsiTheme="minorBidi"/>
          <w:i/>
          <w:iCs/>
          <w:color w:val="F0F6FC"/>
          <w:sz w:val="24"/>
          <w:szCs w:val="24"/>
          <w:shd w:val="clear" w:color="auto" w:fill="0D1117"/>
          <w:lang w:val="en-US"/>
        </w:rPr>
      </w:pPr>
    </w:p>
    <w:p w14:paraId="7E7F6B04" w14:textId="77777777" w:rsidR="00556CBE" w:rsidRDefault="00B75783" w:rsidP="00556CBE">
      <w:pPr>
        <w:spacing w:after="120"/>
        <w:ind w:left="560" w:right="580"/>
        <w:rPr>
          <w:ins w:id="59" w:author="יוני גרינברג" w:date="2026-01-07T12:59:00Z" w16du:dateUtc="2026-01-07T10:59:00Z"/>
          <w:rFonts w:asciiTheme="minorBidi" w:hAnsiTheme="minorBidi"/>
          <w:b/>
          <w:bCs/>
          <w:i/>
          <w:iCs/>
          <w:sz w:val="24"/>
          <w:szCs w:val="24"/>
          <w:lang w:val="en-US"/>
        </w:rPr>
      </w:pPr>
      <w:proofErr w:type="spellStart"/>
      <w:r w:rsidRPr="00556CBE">
        <w:rPr>
          <w:rFonts w:asciiTheme="minorBidi" w:hAnsiTheme="minorBidi"/>
          <w:b/>
          <w:bCs/>
          <w:i/>
          <w:iCs/>
          <w:sz w:val="24"/>
          <w:szCs w:val="24"/>
          <w:lang w:val="en-US"/>
          <w:rPrChange w:id="60" w:author="יוני גרינברג" w:date="2026-01-07T12:59:00Z" w16du:dateUtc="2026-01-07T10:59:00Z">
            <w:rPr>
              <w:rFonts w:asciiTheme="majorBidi" w:hAnsiTheme="majorBidi" w:cstheme="majorBidi"/>
              <w:b/>
              <w:bCs/>
              <w:i/>
              <w:iCs/>
              <w:sz w:val="28"/>
              <w:szCs w:val="28"/>
              <w:lang w:val="en-US"/>
            </w:rPr>
          </w:rPrChange>
        </w:rPr>
        <w:t>Keywords</w:t>
      </w:r>
      <w:proofErr w:type="spellEnd"/>
      <w:ins w:id="61" w:author="יוני גרינברג" w:date="2026-01-07T12:58:00Z" w16du:dateUtc="2026-01-07T10:58:00Z">
        <w:r w:rsidR="00556CBE" w:rsidRPr="00556CBE">
          <w:rPr>
            <w:rFonts w:asciiTheme="minorBidi" w:hAnsiTheme="minorBidi"/>
            <w:b/>
            <w:bCs/>
            <w:i/>
            <w:iCs/>
            <w:sz w:val="24"/>
            <w:szCs w:val="24"/>
            <w:lang w:val="en-US"/>
            <w:rPrChange w:id="62" w:author="יוני גרינברג" w:date="2026-01-07T12:59:00Z" w16du:dateUtc="2026-01-07T10:59:00Z">
              <w:rPr>
                <w:sz w:val="24"/>
                <w:szCs w:val="24"/>
                <w:lang w:val="en-US"/>
              </w:rPr>
            </w:rPrChange>
          </w:rPr>
          <w:t>:</w:t>
        </w:r>
      </w:ins>
    </w:p>
    <w:p w14:paraId="073C3C5E" w14:textId="2B7D55CB" w:rsidR="00556CBE" w:rsidRPr="00556CBE" w:rsidRDefault="00556CBE" w:rsidP="00556CBE">
      <w:pPr>
        <w:pStyle w:val="ae"/>
        <w:numPr>
          <w:ilvl w:val="0"/>
          <w:numId w:val="42"/>
        </w:numPr>
        <w:spacing w:before="16" w:after="0"/>
        <w:ind w:left="1440" w:right="580"/>
        <w:rPr>
          <w:ins w:id="63" w:author="יוני גרינברג" w:date="2026-01-07T12:59:00Z" w16du:dateUtc="2026-01-07T10:59:00Z"/>
          <w:rFonts w:asciiTheme="minorBidi" w:hAnsiTheme="minorBidi"/>
          <w:sz w:val="24"/>
          <w:szCs w:val="24"/>
          <w:lang w:val="en-US"/>
          <w:rPrChange w:id="64" w:author="יוני גרינברג" w:date="2026-01-07T13:00:00Z" w16du:dateUtc="2026-01-07T11:00:00Z">
            <w:rPr>
              <w:ins w:id="65" w:author="יוני גרינברג" w:date="2026-01-07T12:59:00Z" w16du:dateUtc="2026-01-07T10:59:00Z"/>
              <w:rFonts w:asciiTheme="minorBidi" w:hAnsiTheme="minorBidi"/>
              <w:b/>
              <w:bCs/>
              <w:i/>
              <w:iCs/>
              <w:lang w:val="en-US"/>
            </w:rPr>
          </w:rPrChange>
        </w:rPr>
        <w:pPrChange w:id="66" w:author="יוני גרינברג" w:date="2026-01-07T13:00:00Z" w16du:dateUtc="2026-01-07T11:00:00Z">
          <w:pPr>
            <w:pStyle w:val="ae"/>
            <w:numPr>
              <w:numId w:val="42"/>
            </w:numPr>
            <w:spacing w:after="120"/>
            <w:ind w:left="1280" w:right="580" w:hanging="360"/>
          </w:pPr>
        </w:pPrChange>
      </w:pPr>
      <w:ins w:id="67" w:author="יוני גרינברג" w:date="2026-01-07T12:59:00Z" w16du:dateUtc="2026-01-07T10:59:00Z">
        <w:r w:rsidRPr="00556CBE">
          <w:rPr>
            <w:rFonts w:asciiTheme="minorBidi" w:hAnsiTheme="minorBidi"/>
            <w:sz w:val="24"/>
            <w:szCs w:val="24"/>
            <w:lang w:val="en-US"/>
            <w:rPrChange w:id="68" w:author="יוני גרינברג" w:date="2026-01-07T13:00:00Z" w16du:dateUtc="2026-01-07T11:00:00Z">
              <w:rPr>
                <w:rFonts w:asciiTheme="minorBidi" w:hAnsiTheme="minorBidi"/>
                <w:b/>
                <w:bCs/>
                <w:i/>
                <w:iCs/>
                <w:lang w:val="en-US"/>
              </w:rPr>
            </w:rPrChange>
          </w:rPr>
          <w:t xml:space="preserve"> Primary Keywords: Ultrasonic Communication, Data-over-Sound, Many-to-Many Networking.</w:t>
        </w:r>
      </w:ins>
    </w:p>
    <w:p w14:paraId="3A674857" w14:textId="2B718FB3" w:rsidR="00556CBE" w:rsidRPr="00556CBE" w:rsidRDefault="00556CBE" w:rsidP="00556CBE">
      <w:pPr>
        <w:pStyle w:val="ae"/>
        <w:numPr>
          <w:ilvl w:val="0"/>
          <w:numId w:val="42"/>
        </w:numPr>
        <w:spacing w:before="16" w:after="0"/>
        <w:ind w:left="1440" w:right="580"/>
        <w:rPr>
          <w:ins w:id="69" w:author="יוני גרינברג" w:date="2026-01-07T12:59:00Z" w16du:dateUtc="2026-01-07T10:59:00Z"/>
          <w:rFonts w:asciiTheme="minorBidi" w:hAnsiTheme="minorBidi"/>
          <w:sz w:val="24"/>
          <w:szCs w:val="24"/>
          <w:lang w:val="en-US"/>
          <w:rPrChange w:id="70" w:author="יוני גרינברג" w:date="2026-01-07T13:00:00Z" w16du:dateUtc="2026-01-07T11:00:00Z">
            <w:rPr>
              <w:ins w:id="71" w:author="יוני גרינברג" w:date="2026-01-07T12:59:00Z" w16du:dateUtc="2026-01-07T10:59:00Z"/>
              <w:rFonts w:asciiTheme="minorBidi" w:hAnsiTheme="minorBidi"/>
              <w:b/>
              <w:bCs/>
              <w:i/>
              <w:iCs/>
              <w:sz w:val="24"/>
              <w:szCs w:val="24"/>
              <w:lang w:val="en-US"/>
            </w:rPr>
          </w:rPrChange>
        </w:rPr>
        <w:pPrChange w:id="72" w:author="יוני גרינברג" w:date="2026-01-07T13:00:00Z" w16du:dateUtc="2026-01-07T11:00:00Z">
          <w:pPr>
            <w:pStyle w:val="ae"/>
            <w:numPr>
              <w:numId w:val="42"/>
            </w:numPr>
            <w:spacing w:after="120"/>
            <w:ind w:left="560" w:right="580" w:hanging="360"/>
          </w:pPr>
        </w:pPrChange>
      </w:pPr>
      <w:ins w:id="73" w:author="יוני גרינברג" w:date="2026-01-07T12:59:00Z" w16du:dateUtc="2026-01-07T10:59:00Z">
        <w:r w:rsidRPr="00556CBE">
          <w:rPr>
            <w:rFonts w:asciiTheme="minorBidi" w:hAnsiTheme="minorBidi"/>
            <w:sz w:val="24"/>
            <w:szCs w:val="24"/>
            <w:lang w:val="en-US"/>
            <w:rPrChange w:id="74" w:author="יוני גרינברג" w:date="2026-01-07T13:00:00Z" w16du:dateUtc="2026-01-07T11:00:00Z">
              <w:rPr>
                <w:rFonts w:asciiTheme="minorBidi" w:hAnsiTheme="minorBidi"/>
                <w:b/>
                <w:bCs/>
                <w:i/>
                <w:iCs/>
                <w:sz w:val="24"/>
                <w:szCs w:val="24"/>
                <w:lang w:val="en-US"/>
              </w:rPr>
            </w:rPrChange>
          </w:rPr>
          <w:t>Protocol Keywords: CSMA/CA, RTS/CTS Handshake, Collision Avoidance.</w:t>
        </w:r>
      </w:ins>
    </w:p>
    <w:p w14:paraId="68271395" w14:textId="77777777" w:rsidR="00556CBE" w:rsidRPr="00556CBE" w:rsidRDefault="00556CBE" w:rsidP="00556CBE">
      <w:pPr>
        <w:pStyle w:val="ae"/>
        <w:numPr>
          <w:ilvl w:val="0"/>
          <w:numId w:val="42"/>
        </w:numPr>
        <w:spacing w:before="16" w:after="0"/>
        <w:ind w:left="1440" w:right="580"/>
        <w:rPr>
          <w:ins w:id="75" w:author="יוני גרינברג" w:date="2026-01-07T12:59:00Z" w16du:dateUtc="2026-01-07T10:59:00Z"/>
          <w:rFonts w:asciiTheme="minorBidi" w:hAnsiTheme="minorBidi"/>
          <w:sz w:val="24"/>
          <w:szCs w:val="24"/>
          <w:lang w:val="en-US"/>
          <w:rPrChange w:id="76" w:author="יוני גרינברג" w:date="2026-01-07T13:00:00Z" w16du:dateUtc="2026-01-07T11:00:00Z">
            <w:rPr>
              <w:ins w:id="77" w:author="יוני גרינברג" w:date="2026-01-07T12:59:00Z" w16du:dateUtc="2026-01-07T10:59:00Z"/>
              <w:rFonts w:asciiTheme="minorBidi" w:hAnsiTheme="minorBidi"/>
              <w:b/>
              <w:bCs/>
              <w:i/>
              <w:iCs/>
              <w:sz w:val="24"/>
              <w:szCs w:val="24"/>
              <w:lang w:val="en-US"/>
            </w:rPr>
          </w:rPrChange>
        </w:rPr>
        <w:pPrChange w:id="78" w:author="יוני גרינברג" w:date="2026-01-07T13:00:00Z" w16du:dateUtc="2026-01-07T11:00:00Z">
          <w:pPr>
            <w:pStyle w:val="ae"/>
            <w:numPr>
              <w:numId w:val="42"/>
            </w:numPr>
            <w:spacing w:after="120"/>
            <w:ind w:left="1280" w:right="580" w:hanging="360"/>
          </w:pPr>
        </w:pPrChange>
      </w:pPr>
      <w:ins w:id="79" w:author="יוני גרינברג" w:date="2026-01-07T12:59:00Z" w16du:dateUtc="2026-01-07T10:59:00Z">
        <w:r w:rsidRPr="00556CBE">
          <w:rPr>
            <w:rFonts w:asciiTheme="minorBidi" w:hAnsiTheme="minorBidi"/>
            <w:sz w:val="24"/>
            <w:szCs w:val="24"/>
            <w:lang w:val="en-US"/>
            <w:rPrChange w:id="80" w:author="יוני גרינברג" w:date="2026-01-07T13:00:00Z" w16du:dateUtc="2026-01-07T11:00:00Z">
              <w:rPr>
                <w:rFonts w:asciiTheme="minorBidi" w:hAnsiTheme="minorBidi"/>
                <w:b/>
                <w:bCs/>
                <w:i/>
                <w:iCs/>
                <w:sz w:val="24"/>
                <w:szCs w:val="24"/>
                <w:lang w:val="en-US"/>
              </w:rPr>
            </w:rPrChange>
          </w:rPr>
          <w:t>Technical/Method Keywords: Frequency-Shift Keying (FSK), FFT (Fast Fourier Transform), Signal Processing.</w:t>
        </w:r>
      </w:ins>
    </w:p>
    <w:p w14:paraId="2AEC48CF" w14:textId="77777777" w:rsidR="00556CBE" w:rsidRPr="00556CBE" w:rsidRDefault="00556CBE" w:rsidP="00556CBE">
      <w:pPr>
        <w:pStyle w:val="ae"/>
        <w:numPr>
          <w:ilvl w:val="0"/>
          <w:numId w:val="42"/>
        </w:numPr>
        <w:spacing w:before="16" w:after="0"/>
        <w:ind w:left="1440" w:right="580"/>
        <w:rPr>
          <w:ins w:id="81" w:author="יוני גרינברג" w:date="2026-01-07T12:59:00Z" w16du:dateUtc="2026-01-07T10:59:00Z"/>
          <w:rFonts w:asciiTheme="minorBidi" w:hAnsiTheme="minorBidi"/>
          <w:sz w:val="24"/>
          <w:szCs w:val="24"/>
          <w:lang w:val="en-US"/>
          <w:rPrChange w:id="82" w:author="יוני גרינברג" w:date="2026-01-07T13:00:00Z" w16du:dateUtc="2026-01-07T11:00:00Z">
            <w:rPr>
              <w:ins w:id="83" w:author="יוני גרינברג" w:date="2026-01-07T12:59:00Z" w16du:dateUtc="2026-01-07T10:59:00Z"/>
              <w:rFonts w:asciiTheme="minorBidi" w:hAnsiTheme="minorBidi"/>
              <w:b/>
              <w:bCs/>
              <w:i/>
              <w:iCs/>
              <w:sz w:val="24"/>
              <w:szCs w:val="24"/>
              <w:lang w:val="en-US"/>
            </w:rPr>
          </w:rPrChange>
        </w:rPr>
        <w:pPrChange w:id="84" w:author="יוני גרינברג" w:date="2026-01-07T13:00:00Z" w16du:dateUtc="2026-01-07T11:00:00Z">
          <w:pPr>
            <w:pStyle w:val="ae"/>
            <w:numPr>
              <w:numId w:val="42"/>
            </w:numPr>
            <w:spacing w:after="120"/>
            <w:ind w:left="1280" w:right="580" w:hanging="360"/>
          </w:pPr>
        </w:pPrChange>
      </w:pPr>
      <w:ins w:id="85" w:author="יוני גרינברג" w:date="2026-01-07T12:59:00Z" w16du:dateUtc="2026-01-07T10:59:00Z">
        <w:r w:rsidRPr="00556CBE">
          <w:rPr>
            <w:rFonts w:asciiTheme="minorBidi" w:hAnsiTheme="minorBidi"/>
            <w:sz w:val="24"/>
            <w:szCs w:val="24"/>
            <w:lang w:val="en-US"/>
            <w:rPrChange w:id="86" w:author="יוני גרינברג" w:date="2026-01-07T13:00:00Z" w16du:dateUtc="2026-01-07T11:00:00Z">
              <w:rPr>
                <w:rFonts w:asciiTheme="minorBidi" w:hAnsiTheme="minorBidi"/>
                <w:b/>
                <w:bCs/>
                <w:i/>
                <w:iCs/>
                <w:sz w:val="24"/>
                <w:szCs w:val="24"/>
                <w:lang w:val="en-US"/>
              </w:rPr>
            </w:rPrChange>
          </w:rPr>
          <w:t>Platform/Context Keywords: Cross-Platform (Android &amp; iOS), Acoustic Data Transmission.</w:t>
        </w:r>
      </w:ins>
    </w:p>
    <w:p w14:paraId="0430210E" w14:textId="3BA0AF63" w:rsidR="00BD16DC" w:rsidRPr="001C719D" w:rsidDel="00556CBE" w:rsidRDefault="00B75783" w:rsidP="00556CBE">
      <w:pPr>
        <w:spacing w:after="120"/>
        <w:ind w:right="580"/>
        <w:rPr>
          <w:del w:id="87" w:author="יוני גרינברג" w:date="2026-01-07T13:02:00Z" w16du:dateUtc="2026-01-07T11:02:00Z"/>
          <w:rFonts w:asciiTheme="minorBidi" w:hAnsiTheme="minorBidi"/>
          <w:b/>
          <w:bCs/>
          <w:i/>
          <w:iCs/>
          <w:sz w:val="24"/>
          <w:szCs w:val="24"/>
          <w:lang w:val="en-US"/>
          <w:rPrChange w:id="88" w:author="יוני גרינברג" w:date="2026-01-06T11:40:00Z">
            <w:rPr>
              <w:del w:id="89" w:author="יוני גרינברג" w:date="2026-01-07T13:02:00Z" w16du:dateUtc="2026-01-07T11:02:00Z"/>
              <w:rFonts w:asciiTheme="majorBidi" w:hAnsiTheme="majorBidi" w:cstheme="majorBidi"/>
              <w:b/>
              <w:bCs/>
              <w:i/>
              <w:iCs/>
              <w:sz w:val="28"/>
              <w:szCs w:val="28"/>
              <w:lang w:val="en-US"/>
            </w:rPr>
          </w:rPrChange>
        </w:rPr>
        <w:pPrChange w:id="90" w:author="יוני גרינברג" w:date="2026-01-07T13:02:00Z" w16du:dateUtc="2026-01-07T11:02:00Z">
          <w:pPr>
            <w:spacing w:after="120"/>
            <w:ind w:left="560" w:right="580"/>
          </w:pPr>
        </w:pPrChange>
      </w:pPr>
      <w:del w:id="91" w:author="יוני גרינברג" w:date="2026-01-07T12:28:00Z" w16du:dateUtc="2026-01-07T10:28:00Z">
        <w:r w:rsidRPr="001C719D" w:rsidDel="002C115A">
          <w:rPr>
            <w:rFonts w:asciiTheme="minorBidi" w:hAnsiTheme="minorBidi"/>
            <w:b/>
            <w:bCs/>
            <w:i/>
            <w:iCs/>
            <w:sz w:val="24"/>
            <w:szCs w:val="24"/>
            <w:lang w:val="en-US"/>
            <w:rPrChange w:id="92" w:author="יוני גרינברג" w:date="2026-01-06T11:40:00Z">
              <w:rPr>
                <w:rFonts w:asciiTheme="majorBidi" w:hAnsiTheme="majorBidi" w:cstheme="majorBidi"/>
                <w:b/>
                <w:bCs/>
                <w:i/>
                <w:iCs/>
                <w:sz w:val="28"/>
                <w:szCs w:val="28"/>
                <w:lang w:val="en-US"/>
              </w:rPr>
            </w:rPrChange>
          </w:rPr>
          <w:delText>:</w:delText>
        </w:r>
      </w:del>
    </w:p>
    <w:p w14:paraId="1F7AD652" w14:textId="77777777" w:rsidR="00B70562" w:rsidRPr="00556CBE" w:rsidRDefault="00B70562">
      <w:pPr>
        <w:pStyle w:val="1"/>
        <w:keepNext w:val="0"/>
        <w:keepLines w:val="0"/>
        <w:spacing w:after="240"/>
        <w:rPr>
          <w:rFonts w:asciiTheme="minorBidi" w:hAnsiTheme="minorBidi" w:cstheme="minorBidi"/>
          <w:b w:val="0"/>
          <w:bCs w:val="0"/>
          <w:sz w:val="24"/>
          <w:szCs w:val="24"/>
          <w:lang w:val="en-US"/>
        </w:rPr>
      </w:pPr>
      <w:bookmarkStart w:id="93" w:name="_kw0zw56p4at8" w:colFirst="0" w:colLast="0"/>
      <w:bookmarkEnd w:id="93"/>
    </w:p>
    <w:p w14:paraId="2F61433A" w14:textId="3F40EF4A" w:rsidR="00BD16DC" w:rsidRPr="001C719D" w:rsidRDefault="00DA341C" w:rsidP="00556CBE">
      <w:pPr>
        <w:pStyle w:val="1"/>
        <w:keepNext w:val="0"/>
        <w:keepLines w:val="0"/>
        <w:spacing w:before="0" w:after="240"/>
        <w:rPr>
          <w:rFonts w:asciiTheme="minorBidi" w:hAnsiTheme="minorBidi" w:cstheme="minorBidi"/>
          <w:b w:val="0"/>
          <w:bCs w:val="0"/>
          <w:sz w:val="32"/>
          <w:szCs w:val="32"/>
          <w:lang w:val="en-US"/>
          <w:rPrChange w:id="94" w:author="יוני גרינברג" w:date="2026-01-06T11:42:00Z">
            <w:rPr>
              <w:rFonts w:asciiTheme="majorBidi" w:hAnsiTheme="majorBidi"/>
              <w:b w:val="0"/>
              <w:bCs w:val="0"/>
              <w:sz w:val="32"/>
              <w:szCs w:val="32"/>
              <w:lang w:val="en-US"/>
            </w:rPr>
          </w:rPrChange>
        </w:rPr>
        <w:pPrChange w:id="95" w:author="יוני גרינברג" w:date="2026-01-07T13:02:00Z" w16du:dateUtc="2026-01-07T11:02:00Z">
          <w:pPr>
            <w:pStyle w:val="1"/>
            <w:keepNext w:val="0"/>
            <w:keepLines w:val="0"/>
            <w:spacing w:after="240"/>
          </w:pPr>
        </w:pPrChange>
      </w:pPr>
      <w:ins w:id="96" w:author="יוני גרינברג" w:date="2026-01-06T11:48:00Z">
        <w:r w:rsidRPr="00DA341C">
          <w:rPr>
            <w:rFonts w:asciiTheme="minorBidi" w:hAnsiTheme="minorBidi" w:cstheme="minorBidi"/>
            <w:b w:val="0"/>
            <w:bCs w:val="0"/>
            <w:sz w:val="32"/>
            <w:szCs w:val="32"/>
            <w:lang w:val="en-US"/>
            <w:rPrChange w:id="97" w:author="יוני גרינברג" w:date="2026-01-06T11:48:00Z">
              <w:rPr>
                <w:rFonts w:asciiTheme="minorBidi" w:hAnsiTheme="minorBidi" w:cstheme="minorBidi"/>
                <w:b w:val="0"/>
                <w:bCs w:val="0"/>
                <w:sz w:val="24"/>
                <w:szCs w:val="24"/>
                <w:lang w:val="en-US"/>
              </w:rPr>
            </w:rPrChange>
          </w:rPr>
          <w:t>Chapter</w:t>
        </w:r>
        <w:r w:rsidRPr="008D1887">
          <w:rPr>
            <w:rFonts w:asciiTheme="minorBidi" w:hAnsiTheme="minorBidi" w:cstheme="minorBidi"/>
            <w:b w:val="0"/>
            <w:bCs w:val="0"/>
            <w:sz w:val="24"/>
            <w:szCs w:val="24"/>
            <w:lang w:val="en-US"/>
          </w:rPr>
          <w:t xml:space="preserve"> </w:t>
        </w:r>
        <w:r>
          <w:rPr>
            <w:rFonts w:asciiTheme="minorBidi" w:hAnsiTheme="minorBidi" w:cstheme="minorBidi"/>
            <w:b w:val="0"/>
            <w:bCs w:val="0"/>
            <w:sz w:val="32"/>
            <w:szCs w:val="32"/>
            <w:lang w:val="en-US"/>
          </w:rPr>
          <w:t xml:space="preserve"> </w:t>
        </w:r>
      </w:ins>
      <w:r w:rsidR="00C7700C" w:rsidRPr="001C719D">
        <w:rPr>
          <w:rFonts w:asciiTheme="minorBidi" w:hAnsiTheme="minorBidi" w:cstheme="minorBidi"/>
          <w:b w:val="0"/>
          <w:bCs w:val="0"/>
          <w:sz w:val="32"/>
          <w:szCs w:val="32"/>
          <w:lang w:val="en-US"/>
          <w:rPrChange w:id="98" w:author="יוני גרינברג" w:date="2026-01-06T11:42:00Z">
            <w:rPr>
              <w:b w:val="0"/>
              <w:bCs w:val="0"/>
              <w:sz w:val="46"/>
              <w:szCs w:val="46"/>
              <w:lang w:val="en-US"/>
            </w:rPr>
          </w:rPrChange>
        </w:rPr>
        <w:t xml:space="preserve">1. </w:t>
      </w:r>
      <w:r w:rsidR="00C7700C" w:rsidRPr="001C719D">
        <w:rPr>
          <w:rFonts w:asciiTheme="minorBidi" w:hAnsiTheme="minorBidi" w:cstheme="minorBidi"/>
          <w:b w:val="0"/>
          <w:bCs w:val="0"/>
          <w:sz w:val="32"/>
          <w:szCs w:val="32"/>
          <w:lang w:val="en-US"/>
          <w:rPrChange w:id="99" w:author="יוני גרינברג" w:date="2026-01-06T11:42:00Z">
            <w:rPr>
              <w:rFonts w:asciiTheme="majorBidi" w:hAnsiTheme="majorBidi"/>
              <w:b w:val="0"/>
              <w:bCs w:val="0"/>
              <w:sz w:val="32"/>
              <w:szCs w:val="32"/>
              <w:lang w:val="en-US"/>
            </w:rPr>
          </w:rPrChange>
        </w:rPr>
        <w:t>INTRODUCTION</w:t>
      </w:r>
    </w:p>
    <w:p w14:paraId="1D9485B9" w14:textId="7572ED8D" w:rsidR="00EC6518" w:rsidRPr="001C719D" w:rsidRDefault="00EC6518">
      <w:pPr>
        <w:spacing w:after="40"/>
        <w:ind w:left="1083"/>
        <w:rPr>
          <w:rFonts w:asciiTheme="minorBidi" w:hAnsiTheme="minorBidi"/>
          <w:sz w:val="24"/>
          <w:szCs w:val="24"/>
          <w:lang w:val="en-US"/>
          <w:rPrChange w:id="100" w:author="יוני גרינברג" w:date="2026-01-06T11:40:00Z">
            <w:rPr>
              <w:rFonts w:asciiTheme="majorBidi" w:hAnsiTheme="majorBidi" w:cstheme="majorBidi"/>
              <w:sz w:val="24"/>
              <w:szCs w:val="24"/>
              <w:lang w:val="en-US"/>
            </w:rPr>
          </w:rPrChange>
        </w:rPr>
        <w:pPrChange w:id="101" w:author="יוני גרינברג" w:date="2026-01-06T12:24:00Z">
          <w:pPr>
            <w:spacing w:after="40"/>
            <w:ind w:left="1280"/>
          </w:pPr>
        </w:pPrChange>
      </w:pPr>
      <w:commentRangeStart w:id="102"/>
      <w:r w:rsidRPr="001C719D">
        <w:rPr>
          <w:rFonts w:asciiTheme="minorBidi" w:hAnsiTheme="minorBidi"/>
          <w:sz w:val="24"/>
          <w:szCs w:val="24"/>
          <w:lang w:val="en-US"/>
          <w:rPrChange w:id="103" w:author="יוני גרינברג" w:date="2026-01-06T11:40:00Z">
            <w:rPr>
              <w:rFonts w:asciiTheme="majorBidi" w:hAnsiTheme="majorBidi" w:cstheme="majorBidi"/>
              <w:sz w:val="24"/>
              <w:szCs w:val="24"/>
              <w:lang w:val="en-US"/>
            </w:rPr>
          </w:rPrChange>
        </w:rPr>
        <w:t xml:space="preserve">The core idea for this project stems from the limitations identified in current wireless communication </w:t>
      </w:r>
      <w:r w:rsidR="00847E23" w:rsidRPr="001C719D">
        <w:rPr>
          <w:rFonts w:asciiTheme="minorBidi" w:hAnsiTheme="minorBidi"/>
          <w:sz w:val="24"/>
          <w:szCs w:val="24"/>
          <w:lang w:val="en-US"/>
          <w:rPrChange w:id="104" w:author="יוני גרינברג" w:date="2026-01-06T11:40:00Z">
            <w:rPr>
              <w:rFonts w:asciiTheme="majorBidi" w:hAnsiTheme="majorBidi" w:cstheme="majorBidi"/>
              <w:sz w:val="24"/>
              <w:szCs w:val="24"/>
              <w:lang w:val="en-US"/>
            </w:rPr>
          </w:rPrChange>
        </w:rPr>
        <w:t>technologies, particularly</w:t>
      </w:r>
      <w:r w:rsidRPr="001C719D">
        <w:rPr>
          <w:rFonts w:asciiTheme="minorBidi" w:hAnsiTheme="minorBidi"/>
          <w:sz w:val="24"/>
          <w:szCs w:val="24"/>
          <w:lang w:val="en-US"/>
          <w:rPrChange w:id="105" w:author="יוני גרינברג" w:date="2026-01-06T11:40:00Z">
            <w:rPr>
              <w:rFonts w:asciiTheme="majorBidi" w:hAnsiTheme="majorBidi" w:cstheme="majorBidi"/>
              <w:sz w:val="24"/>
              <w:szCs w:val="24"/>
              <w:lang w:val="en-US"/>
            </w:rPr>
          </w:rPrChange>
        </w:rPr>
        <w:t xml:space="preserve"> when applied to challenging physical environments where </w:t>
      </w:r>
      <w:proofErr w:type="gramStart"/>
      <w:r w:rsidRPr="001C719D">
        <w:rPr>
          <w:rFonts w:asciiTheme="minorBidi" w:hAnsiTheme="minorBidi"/>
          <w:sz w:val="24"/>
          <w:szCs w:val="24"/>
          <w:lang w:val="en-US"/>
          <w:rPrChange w:id="106" w:author="יוני גרינברג" w:date="2026-01-06T11:40:00Z">
            <w:rPr>
              <w:rFonts w:asciiTheme="majorBidi" w:hAnsiTheme="majorBidi" w:cstheme="majorBidi"/>
              <w:sz w:val="24"/>
              <w:szCs w:val="24"/>
              <w:lang w:val="en-US"/>
            </w:rPr>
          </w:rPrChange>
        </w:rPr>
        <w:t>RF</w:t>
      </w:r>
      <w:r w:rsidR="00C62297" w:rsidRPr="001C719D">
        <w:rPr>
          <w:rFonts w:asciiTheme="minorBidi" w:hAnsiTheme="minorBidi"/>
          <w:sz w:val="24"/>
          <w:szCs w:val="24"/>
          <w:lang w:val="en-US"/>
          <w:rPrChange w:id="107" w:author="יוני גרינברג" w:date="2026-01-06T11:40:00Z">
            <w:rPr>
              <w:rFonts w:asciiTheme="majorBidi" w:hAnsiTheme="majorBidi" w:cstheme="majorBidi"/>
              <w:sz w:val="24"/>
              <w:szCs w:val="24"/>
              <w:lang w:val="en-US"/>
            </w:rPr>
          </w:rPrChange>
        </w:rPr>
        <w:t>(</w:t>
      </w:r>
      <w:proofErr w:type="gramEnd"/>
      <w:r w:rsidR="00C62297" w:rsidRPr="001C719D">
        <w:rPr>
          <w:rFonts w:asciiTheme="minorBidi" w:hAnsiTheme="minorBidi"/>
          <w:sz w:val="24"/>
          <w:szCs w:val="24"/>
          <w:lang w:val="en-US"/>
          <w:rPrChange w:id="108" w:author="יוני גרינברג" w:date="2026-01-06T11:40:00Z">
            <w:rPr>
              <w:rFonts w:asciiTheme="majorBidi" w:hAnsiTheme="majorBidi" w:cstheme="majorBidi"/>
              <w:sz w:val="24"/>
              <w:szCs w:val="24"/>
              <w:lang w:val="en-US"/>
            </w:rPr>
          </w:rPrChange>
        </w:rPr>
        <w:t>Radio Frequency)</w:t>
      </w:r>
      <w:r w:rsidRPr="001C719D">
        <w:rPr>
          <w:rFonts w:asciiTheme="minorBidi" w:hAnsiTheme="minorBidi"/>
          <w:sz w:val="24"/>
          <w:szCs w:val="24"/>
          <w:lang w:val="en-US"/>
          <w:rPrChange w:id="109" w:author="יוני גרינברג" w:date="2026-01-06T11:40:00Z">
            <w:rPr>
              <w:rFonts w:asciiTheme="majorBidi" w:hAnsiTheme="majorBidi" w:cstheme="majorBidi"/>
              <w:sz w:val="24"/>
              <w:szCs w:val="24"/>
              <w:lang w:val="en-US"/>
            </w:rPr>
          </w:rPrChange>
        </w:rPr>
        <w:t xml:space="preserve"> </w:t>
      </w:r>
      <w:r w:rsidR="00847E23" w:rsidRPr="001C719D">
        <w:rPr>
          <w:rFonts w:asciiTheme="minorBidi" w:hAnsiTheme="minorBidi"/>
          <w:sz w:val="24"/>
          <w:szCs w:val="24"/>
          <w:lang w:val="en-US"/>
          <w:rPrChange w:id="110" w:author="יוני גרינברג" w:date="2026-01-06T11:40:00Z">
            <w:rPr>
              <w:rFonts w:asciiTheme="majorBidi" w:hAnsiTheme="majorBidi" w:cstheme="majorBidi"/>
              <w:sz w:val="24"/>
              <w:szCs w:val="24"/>
              <w:lang w:val="en-US"/>
            </w:rPr>
          </w:rPrChange>
        </w:rPr>
        <w:t>f</w:t>
      </w:r>
      <w:r w:rsidRPr="001C719D">
        <w:rPr>
          <w:rFonts w:asciiTheme="minorBidi" w:hAnsiTheme="minorBidi"/>
          <w:sz w:val="24"/>
          <w:szCs w:val="24"/>
          <w:lang w:val="en-US"/>
          <w:rPrChange w:id="111" w:author="יוני גרינברג" w:date="2026-01-06T11:40:00Z">
            <w:rPr>
              <w:rFonts w:asciiTheme="majorBidi" w:hAnsiTheme="majorBidi" w:cstheme="majorBidi"/>
              <w:sz w:val="24"/>
              <w:szCs w:val="24"/>
              <w:lang w:val="en-US"/>
            </w:rPr>
          </w:rPrChange>
        </w:rPr>
        <w:t>ails such as Conductive Media.</w:t>
      </w:r>
    </w:p>
    <w:p w14:paraId="65DADA4E" w14:textId="77777777" w:rsidR="00EC6518" w:rsidRDefault="00EC6518">
      <w:pPr>
        <w:spacing w:after="40"/>
        <w:ind w:left="1083"/>
        <w:rPr>
          <w:ins w:id="112" w:author="יוני גרינברג" w:date="2026-01-07T12:44:00Z" w16du:dateUtc="2026-01-07T10:44:00Z"/>
          <w:rFonts w:asciiTheme="minorBidi" w:hAnsiTheme="minorBidi"/>
          <w:sz w:val="24"/>
          <w:szCs w:val="24"/>
          <w:lang w:val="en-US"/>
        </w:rPr>
      </w:pPr>
      <w:r w:rsidRPr="001C719D">
        <w:rPr>
          <w:rFonts w:asciiTheme="minorBidi" w:hAnsiTheme="minorBidi"/>
          <w:sz w:val="24"/>
          <w:szCs w:val="24"/>
          <w:lang w:val="en-US"/>
          <w:rPrChange w:id="113" w:author="יוני גרינברג" w:date="2026-01-06T11:40:00Z">
            <w:rPr>
              <w:rFonts w:asciiTheme="majorBidi" w:hAnsiTheme="majorBidi" w:cstheme="majorBidi"/>
              <w:sz w:val="24"/>
              <w:szCs w:val="24"/>
              <w:lang w:val="en-US"/>
            </w:rPr>
          </w:rPrChange>
        </w:rPr>
        <w:t xml:space="preserve">The project leverages the fact that </w:t>
      </w:r>
      <w:r w:rsidRPr="001C719D">
        <w:rPr>
          <w:rFonts w:asciiTheme="minorBidi" w:hAnsiTheme="minorBidi"/>
          <w:b/>
          <w:bCs/>
          <w:sz w:val="24"/>
          <w:szCs w:val="24"/>
          <w:lang w:val="en-US"/>
          <w:rPrChange w:id="114" w:author="יוני גרינברג" w:date="2026-01-06T11:40:00Z">
            <w:rPr>
              <w:rFonts w:asciiTheme="majorBidi" w:hAnsiTheme="majorBidi" w:cstheme="majorBidi"/>
              <w:b/>
              <w:bCs/>
              <w:sz w:val="24"/>
              <w:szCs w:val="24"/>
              <w:lang w:val="en-US"/>
            </w:rPr>
          </w:rPrChange>
        </w:rPr>
        <w:t>acoustic waves (ultrasound) propagate exceptionally well through liquids and tissue</w:t>
      </w:r>
      <w:r w:rsidRPr="001C719D">
        <w:rPr>
          <w:rFonts w:asciiTheme="minorBidi" w:hAnsiTheme="minorBidi"/>
          <w:sz w:val="24"/>
          <w:szCs w:val="24"/>
          <w:lang w:val="en-US"/>
          <w:rPrChange w:id="115" w:author="יוני גרינברג" w:date="2026-01-06T11:40:00Z">
            <w:rPr>
              <w:rFonts w:asciiTheme="majorBidi" w:hAnsiTheme="majorBidi" w:cstheme="majorBidi"/>
              <w:sz w:val="24"/>
              <w:szCs w:val="24"/>
              <w:lang w:val="en-US"/>
            </w:rPr>
          </w:rPrChange>
        </w:rPr>
        <w:t>, making it the essential alternative where RF fails.</w:t>
      </w:r>
      <w:commentRangeEnd w:id="102"/>
      <w:r w:rsidR="002F348B" w:rsidRPr="001C719D">
        <w:rPr>
          <w:rStyle w:val="a8"/>
          <w:rFonts w:asciiTheme="minorBidi" w:hAnsiTheme="minorBidi"/>
          <w:sz w:val="24"/>
          <w:szCs w:val="24"/>
          <w:rPrChange w:id="116" w:author="יוני גרינברג" w:date="2026-01-06T11:40:00Z">
            <w:rPr>
              <w:rStyle w:val="a8"/>
            </w:rPr>
          </w:rPrChange>
        </w:rPr>
        <w:commentReference w:id="102"/>
      </w:r>
    </w:p>
    <w:p w14:paraId="173C2588" w14:textId="2BA642AE" w:rsidR="00F02425" w:rsidRPr="00556CBE" w:rsidRDefault="00F02425" w:rsidP="00556CBE">
      <w:pPr>
        <w:spacing w:after="40"/>
        <w:ind w:left="1083"/>
        <w:rPr>
          <w:ins w:id="117" w:author="יוני גרינברג" w:date="2026-01-07T12:55:00Z" w16du:dateUtc="2026-01-07T10:55:00Z"/>
          <w:rFonts w:asciiTheme="minorBidi" w:hAnsiTheme="minorBidi"/>
          <w:sz w:val="24"/>
          <w:szCs w:val="24"/>
          <w:rtl/>
          <w:lang w:val="en-US"/>
        </w:rPr>
      </w:pPr>
      <w:ins w:id="118" w:author="יוני גרינברג" w:date="2026-01-07T12:44:00Z" w16du:dateUtc="2026-01-07T10:44:00Z">
        <w:r w:rsidRPr="00556CBE">
          <w:rPr>
            <w:rFonts w:asciiTheme="minorBidi" w:hAnsiTheme="minorBidi"/>
            <w:sz w:val="24"/>
            <w:szCs w:val="24"/>
            <w:lang w:val="en-US"/>
          </w:rPr>
          <w:t>T</w:t>
        </w:r>
      </w:ins>
      <w:ins w:id="119" w:author="יוני גרינברג" w:date="2026-01-07T12:44:00Z">
        <w:r w:rsidRPr="00556CBE">
          <w:rPr>
            <w:rFonts w:asciiTheme="minorBidi" w:hAnsiTheme="minorBidi"/>
            <w:sz w:val="24"/>
            <w:szCs w:val="24"/>
            <w:lang w:val="en-US"/>
            <w:rPrChange w:id="120" w:author="יוני גרינברג" w:date="2026-01-07T12:55:00Z" w16du:dateUtc="2026-01-07T10:55:00Z">
              <w:rPr>
                <w:rFonts w:asciiTheme="minorBidi" w:hAnsiTheme="minorBidi"/>
                <w:sz w:val="24"/>
                <w:szCs w:val="24"/>
              </w:rPr>
            </w:rPrChange>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ins>
    </w:p>
    <w:p w14:paraId="01B02EE2" w14:textId="52FF18E7" w:rsidR="00556CBE" w:rsidRPr="001C719D" w:rsidRDefault="00556CBE" w:rsidP="00556CBE">
      <w:pPr>
        <w:spacing w:after="40"/>
        <w:ind w:left="1083"/>
        <w:rPr>
          <w:rFonts w:asciiTheme="minorBidi" w:hAnsiTheme="minorBidi"/>
          <w:sz w:val="24"/>
          <w:szCs w:val="24"/>
          <w:lang w:val="en-US"/>
        </w:rPr>
        <w:pPrChange w:id="121" w:author="יוני גרינברג" w:date="2026-01-07T12:55:00Z" w16du:dateUtc="2026-01-07T10:55:00Z">
          <w:pPr>
            <w:spacing w:after="40"/>
            <w:ind w:left="1280"/>
          </w:pPr>
        </w:pPrChange>
      </w:pPr>
      <w:ins w:id="122" w:author="יוני גרינברג" w:date="2026-01-07T12:55:00Z">
        <w:r w:rsidRPr="00556CBE">
          <w:rPr>
            <w:rFonts w:asciiTheme="minorBidi" w:hAnsiTheme="minorBidi"/>
            <w:sz w:val="24"/>
            <w:szCs w:val="24"/>
            <w:lang w:val="en-US"/>
            <w:rPrChange w:id="123" w:author="יוני גרינברג" w:date="2026-01-07T12:55:00Z" w16du:dateUtc="2026-01-07T10:55:00Z">
              <w:rPr>
                <w:rFonts w:asciiTheme="minorBidi" w:hAnsiTheme="minorBidi"/>
                <w:b/>
                <w:bCs/>
                <w:sz w:val="24"/>
                <w:szCs w:val="24"/>
              </w:rPr>
            </w:rPrChange>
          </w:rPr>
          <w:t>In this project, we will</w:t>
        </w:r>
        <w:r w:rsidRPr="00556CBE">
          <w:rPr>
            <w:rFonts w:asciiTheme="minorBidi" w:hAnsiTheme="minorBidi"/>
            <w:sz w:val="24"/>
            <w:szCs w:val="24"/>
            <w:lang w:val="en-US"/>
            <w:rPrChange w:id="124" w:author="יוני גרינברג" w:date="2026-01-07T12:55:00Z" w16du:dateUtc="2026-01-07T10:55:00Z">
              <w:rPr>
                <w:rFonts w:asciiTheme="minorBidi" w:hAnsiTheme="minorBidi"/>
                <w:sz w:val="24"/>
                <w:szCs w:val="24"/>
              </w:rPr>
            </w:rPrChange>
          </w:rPr>
          <w:t xml:space="preserve"> address these challenges by developing a cross-platform application that enables </w:t>
        </w:r>
        <w:r w:rsidRPr="00556CBE">
          <w:rPr>
            <w:rFonts w:asciiTheme="minorBidi" w:hAnsiTheme="minorBidi"/>
            <w:sz w:val="24"/>
            <w:szCs w:val="24"/>
            <w:lang w:val="en-US"/>
            <w:rPrChange w:id="125" w:author="יוני גרינברג" w:date="2026-01-07T12:55:00Z" w16du:dateUtc="2026-01-07T10:55:00Z">
              <w:rPr>
                <w:rFonts w:asciiTheme="minorBidi" w:hAnsiTheme="minorBidi"/>
                <w:b/>
                <w:bCs/>
                <w:sz w:val="24"/>
                <w:szCs w:val="24"/>
              </w:rPr>
            </w:rPrChange>
          </w:rPr>
          <w:t>many-to-many</w:t>
        </w:r>
        <w:r w:rsidRPr="00556CBE">
          <w:rPr>
            <w:rFonts w:asciiTheme="minorBidi" w:hAnsiTheme="minorBidi"/>
            <w:sz w:val="24"/>
            <w:szCs w:val="24"/>
            <w:lang w:val="en-US"/>
            <w:rPrChange w:id="126" w:author="יוני גרינברג" w:date="2026-01-07T12:55:00Z" w16du:dateUtc="2026-01-07T10:55:00Z">
              <w:rPr>
                <w:rFonts w:asciiTheme="minorBidi" w:hAnsiTheme="minorBidi"/>
                <w:sz w:val="24"/>
                <w:szCs w:val="24"/>
              </w:rPr>
            </w:rPrChange>
          </w:rPr>
          <w:t xml:space="preserve"> data transfer using ultrasonic waves. By implementing advanced collision avoidance protocols, we aim to create a reliable acoustic network that operates seamlessly across both Android and iOS devices, independent of traditional RF infrastructure.</w:t>
        </w:r>
      </w:ins>
    </w:p>
    <w:p w14:paraId="272C3F1B" w14:textId="77777777" w:rsidR="00EC6518" w:rsidRDefault="00EC6518" w:rsidP="008E7348">
      <w:pPr>
        <w:rPr>
          <w:ins w:id="127" w:author="יוני גרינברג" w:date="2026-01-07T13:03:00Z" w16du:dateUtc="2026-01-07T11:03:00Z"/>
          <w:rFonts w:asciiTheme="minorBidi" w:hAnsiTheme="minorBidi"/>
          <w:sz w:val="24"/>
          <w:szCs w:val="24"/>
          <w:lang w:val="en-US"/>
        </w:rPr>
      </w:pPr>
    </w:p>
    <w:p w14:paraId="6795783F" w14:textId="77777777" w:rsidR="00556CBE" w:rsidRDefault="00556CBE" w:rsidP="008E7348">
      <w:pPr>
        <w:rPr>
          <w:ins w:id="128" w:author="יוני גרינברג" w:date="2026-01-07T13:03:00Z" w16du:dateUtc="2026-01-07T11:03:00Z"/>
          <w:rFonts w:asciiTheme="minorBidi" w:hAnsiTheme="minorBidi"/>
          <w:sz w:val="24"/>
          <w:szCs w:val="24"/>
          <w:lang w:val="en-US"/>
        </w:rPr>
      </w:pPr>
    </w:p>
    <w:p w14:paraId="70F6FF4F" w14:textId="77777777" w:rsidR="00556CBE" w:rsidRDefault="00556CBE" w:rsidP="008E7348">
      <w:pPr>
        <w:rPr>
          <w:ins w:id="129" w:author="יוני גרינברג" w:date="2026-01-07T13:03:00Z" w16du:dateUtc="2026-01-07T11:03:00Z"/>
          <w:rFonts w:asciiTheme="minorBidi" w:hAnsiTheme="minorBidi"/>
          <w:sz w:val="24"/>
          <w:szCs w:val="24"/>
          <w:lang w:val="en-US"/>
        </w:rPr>
      </w:pPr>
    </w:p>
    <w:p w14:paraId="482C13C8" w14:textId="77777777" w:rsidR="00556CBE" w:rsidRPr="001C719D" w:rsidRDefault="00556CBE" w:rsidP="008E7348">
      <w:pPr>
        <w:rPr>
          <w:rFonts w:asciiTheme="minorBidi" w:hAnsiTheme="minorBidi"/>
          <w:sz w:val="24"/>
          <w:szCs w:val="24"/>
          <w:lang w:val="en-US"/>
          <w:rPrChange w:id="130" w:author="יוני גרינברג" w:date="2026-01-06T11:40:00Z">
            <w:rPr>
              <w:rFonts w:asciiTheme="minorBidi" w:hAnsiTheme="minorBidi"/>
              <w:lang w:val="en-US"/>
            </w:rPr>
          </w:rPrChange>
        </w:rPr>
      </w:pPr>
    </w:p>
    <w:p w14:paraId="415CD1E0" w14:textId="5B75CEC5" w:rsidR="00BD16DC" w:rsidRPr="001C719D" w:rsidRDefault="00C7700C" w:rsidP="008E7348">
      <w:pPr>
        <w:pStyle w:val="2"/>
        <w:keepNext w:val="0"/>
        <w:keepLines w:val="0"/>
        <w:spacing w:after="80"/>
        <w:rPr>
          <w:rFonts w:asciiTheme="minorBidi" w:hAnsiTheme="minorBidi" w:cstheme="minorBidi"/>
          <w:b w:val="0"/>
          <w:bCs w:val="0"/>
          <w:sz w:val="24"/>
          <w:szCs w:val="24"/>
          <w:lang w:val="en-US"/>
          <w:rPrChange w:id="131" w:author="יוני גרינברג" w:date="2026-01-06T11:40:00Z">
            <w:rPr>
              <w:rFonts w:asciiTheme="minorBidi" w:hAnsiTheme="minorBidi" w:cstheme="minorBidi"/>
              <w:b w:val="0"/>
              <w:bCs w:val="0"/>
              <w:sz w:val="34"/>
              <w:szCs w:val="34"/>
              <w:lang w:val="en-US"/>
            </w:rPr>
          </w:rPrChange>
        </w:rPr>
      </w:pPr>
      <w:bookmarkStart w:id="132" w:name="_4v7xaal01i0j" w:colFirst="0" w:colLast="0"/>
      <w:bookmarkEnd w:id="132"/>
      <w:r w:rsidRPr="001C719D">
        <w:rPr>
          <w:rFonts w:asciiTheme="minorBidi" w:hAnsiTheme="minorBidi" w:cstheme="minorBidi"/>
          <w:sz w:val="24"/>
          <w:szCs w:val="24"/>
          <w:lang w:val="en-US"/>
        </w:rPr>
        <w:t>1.1.</w:t>
      </w:r>
      <w:del w:id="133" w:author="יוני גרינברג" w:date="2026-01-06T11:50:00Z">
        <w:r w:rsidRPr="001C719D" w:rsidDel="00DA341C">
          <w:rPr>
            <w:rFonts w:asciiTheme="minorBidi" w:hAnsiTheme="minorBidi" w:cstheme="minorBidi"/>
            <w:sz w:val="24"/>
            <w:szCs w:val="24"/>
            <w:lang w:val="en-US"/>
          </w:rPr>
          <w:delText xml:space="preserve"> </w:delText>
        </w:r>
        <w:r w:rsidRPr="001C719D" w:rsidDel="00DA341C">
          <w:rPr>
            <w:rFonts w:asciiTheme="minorBidi" w:hAnsiTheme="minorBidi" w:cstheme="minorBidi"/>
            <w:sz w:val="24"/>
            <w:szCs w:val="24"/>
            <w:lang w:val="en-US"/>
          </w:rPr>
          <w:tab/>
        </w:r>
      </w:del>
      <w:r w:rsidRPr="001C719D">
        <w:rPr>
          <w:rFonts w:asciiTheme="minorBidi" w:hAnsiTheme="minorBidi" w:cstheme="minorBidi"/>
          <w:sz w:val="24"/>
          <w:szCs w:val="24"/>
          <w:lang w:val="en-US"/>
          <w:rPrChange w:id="134" w:author="יוני גרינברג" w:date="2026-01-06T11:40:00Z">
            <w:rPr>
              <w:rFonts w:asciiTheme="minorBidi" w:hAnsiTheme="minorBidi" w:cstheme="minorBidi"/>
              <w:lang w:val="en-US"/>
            </w:rPr>
          </w:rPrChange>
        </w:rPr>
        <w:t>Organization of the Book</w:t>
      </w:r>
    </w:p>
    <w:p w14:paraId="20EC54FF" w14:textId="1FA0E1D6" w:rsidR="00BD16DC" w:rsidRPr="00217392" w:rsidRDefault="00C7700C" w:rsidP="008E7348">
      <w:pPr>
        <w:ind w:left="1080" w:right="580"/>
        <w:rPr>
          <w:rFonts w:asciiTheme="minorBidi" w:hAnsiTheme="minorBidi"/>
          <w:b/>
          <w:bCs/>
          <w:sz w:val="24"/>
          <w:szCs w:val="24"/>
          <w:lang w:val="en-US"/>
          <w:rPrChange w:id="135" w:author="יוני גרינברג" w:date="2026-01-07T12:02:00Z" w16du:dateUtc="2026-01-07T10:02:00Z">
            <w:rPr>
              <w:rFonts w:asciiTheme="minorBidi" w:hAnsiTheme="minorBidi"/>
              <w:sz w:val="24"/>
              <w:szCs w:val="24"/>
              <w:lang w:val="en-US"/>
            </w:rPr>
          </w:rPrChange>
        </w:rPr>
      </w:pPr>
      <w:r w:rsidRPr="00217392">
        <w:rPr>
          <w:rFonts w:asciiTheme="minorBidi" w:hAnsiTheme="minorBidi"/>
          <w:b/>
          <w:bCs/>
          <w:sz w:val="24"/>
          <w:szCs w:val="24"/>
          <w:lang w:val="en-US"/>
          <w:rPrChange w:id="136" w:author="יוני גרינברג" w:date="2026-01-07T12:02:00Z" w16du:dateUtc="2026-01-07T10:02:00Z">
            <w:rPr>
              <w:rFonts w:asciiTheme="minorBidi" w:hAnsiTheme="minorBidi"/>
              <w:sz w:val="24"/>
              <w:szCs w:val="24"/>
              <w:lang w:val="en-US"/>
            </w:rPr>
          </w:rPrChange>
        </w:rPr>
        <w:t xml:space="preserve">The project is organized as </w:t>
      </w:r>
      <w:r w:rsidR="002E7E3A" w:rsidRPr="00217392">
        <w:rPr>
          <w:rFonts w:asciiTheme="minorBidi" w:hAnsiTheme="minorBidi"/>
          <w:b/>
          <w:bCs/>
          <w:sz w:val="24"/>
          <w:szCs w:val="24"/>
          <w:lang w:val="en-US"/>
          <w:rPrChange w:id="137" w:author="יוני גרינברג" w:date="2026-01-07T12:02:00Z" w16du:dateUtc="2026-01-07T10:02:00Z">
            <w:rPr>
              <w:rFonts w:asciiTheme="minorBidi" w:hAnsiTheme="minorBidi"/>
              <w:sz w:val="24"/>
              <w:szCs w:val="24"/>
              <w:lang w:val="en-US"/>
            </w:rPr>
          </w:rPrChange>
        </w:rPr>
        <w:t>follows</w:t>
      </w:r>
      <w:r w:rsidRPr="00217392">
        <w:rPr>
          <w:rFonts w:asciiTheme="minorBidi" w:hAnsiTheme="minorBidi"/>
          <w:b/>
          <w:bCs/>
          <w:sz w:val="24"/>
          <w:szCs w:val="24"/>
          <w:lang w:val="en-US"/>
          <w:rPrChange w:id="138" w:author="יוני גרינברג" w:date="2026-01-07T12:02:00Z" w16du:dateUtc="2026-01-07T10:02:00Z">
            <w:rPr>
              <w:rFonts w:asciiTheme="minorBidi" w:hAnsiTheme="minorBidi"/>
              <w:sz w:val="24"/>
              <w:szCs w:val="24"/>
              <w:lang w:val="en-US"/>
            </w:rPr>
          </w:rPrChange>
        </w:rPr>
        <w:t>:</w:t>
      </w:r>
    </w:p>
    <w:p w14:paraId="0B221761" w14:textId="5AAADF24" w:rsidR="007C56B1" w:rsidRPr="00217392" w:rsidRDefault="007C56B1">
      <w:pPr>
        <w:spacing w:after="100"/>
        <w:ind w:left="720" w:right="580" w:firstLine="720"/>
        <w:rPr>
          <w:rFonts w:asciiTheme="minorBidi" w:hAnsiTheme="minorBidi"/>
          <w:b/>
          <w:bCs/>
          <w:sz w:val="24"/>
          <w:szCs w:val="24"/>
          <w:lang w:val="en-US"/>
          <w:rPrChange w:id="139" w:author="יוני גרינברג" w:date="2026-01-07T12:02:00Z" w16du:dateUtc="2026-01-07T10:02:00Z">
            <w:rPr>
              <w:rFonts w:asciiTheme="minorBidi" w:hAnsiTheme="minorBidi"/>
              <w:u w:val="single"/>
              <w:lang w:val="en-US"/>
            </w:rPr>
          </w:rPrChange>
        </w:rPr>
        <w:pPrChange w:id="140" w:author="יוני גרינברג" w:date="2026-01-06T07:18:00Z">
          <w:pPr>
            <w:spacing w:after="100"/>
            <w:ind w:right="580"/>
          </w:pPr>
        </w:pPrChange>
      </w:pPr>
      <w:commentRangeStart w:id="141"/>
      <w:r w:rsidRPr="00217392">
        <w:rPr>
          <w:rFonts w:asciiTheme="minorBidi" w:hAnsiTheme="minorBidi"/>
          <w:b/>
          <w:bCs/>
          <w:sz w:val="24"/>
          <w:szCs w:val="24"/>
          <w:lang w:val="en-US"/>
          <w:rPrChange w:id="142" w:author="יוני גרינברג" w:date="2026-01-07T12:02:00Z" w16du:dateUtc="2026-01-07T10:02:00Z">
            <w:rPr>
              <w:rFonts w:asciiTheme="minorBidi" w:hAnsiTheme="minorBidi"/>
              <w:b/>
              <w:bCs/>
              <w:u w:val="single"/>
              <w:lang w:val="en-US"/>
            </w:rPr>
          </w:rPrChange>
        </w:rPr>
        <w:t>Chapter 1: INTRUDUCION</w:t>
      </w:r>
      <w:commentRangeEnd w:id="141"/>
      <w:r w:rsidR="00DC3A85" w:rsidRPr="00217392">
        <w:rPr>
          <w:rStyle w:val="a8"/>
          <w:rFonts w:asciiTheme="minorBidi" w:hAnsiTheme="minorBidi"/>
          <w:b/>
          <w:bCs/>
          <w:sz w:val="24"/>
          <w:szCs w:val="24"/>
          <w:rPrChange w:id="143" w:author="יוני גרינברג" w:date="2026-01-07T12:02:00Z" w16du:dateUtc="2026-01-07T10:02:00Z">
            <w:rPr>
              <w:rStyle w:val="a8"/>
              <w:rFonts w:asciiTheme="minorBidi" w:hAnsiTheme="minorBidi"/>
            </w:rPr>
          </w:rPrChange>
        </w:rPr>
        <w:commentReference w:id="141"/>
      </w:r>
    </w:p>
    <w:p w14:paraId="35FA391F" w14:textId="4938F725" w:rsidR="007C56B1" w:rsidRPr="001C719D" w:rsidRDefault="007C56B1" w:rsidP="008E7348">
      <w:pPr>
        <w:spacing w:after="100"/>
        <w:ind w:left="1440" w:right="580"/>
        <w:rPr>
          <w:rFonts w:asciiTheme="minorBidi" w:hAnsiTheme="minorBidi"/>
          <w:sz w:val="24"/>
          <w:szCs w:val="24"/>
          <w:lang w:val="en-US"/>
          <w:rPrChange w:id="144" w:author="יוני גרינברג" w:date="2026-01-06T11:40:00Z">
            <w:rPr>
              <w:rFonts w:asciiTheme="minorBidi" w:hAnsiTheme="minorBidi"/>
              <w:u w:val="single"/>
              <w:lang w:val="en-US"/>
            </w:rPr>
          </w:rPrChange>
        </w:rPr>
      </w:pPr>
      <w:r w:rsidRPr="00217392">
        <w:rPr>
          <w:rFonts w:asciiTheme="minorBidi" w:hAnsiTheme="minorBidi"/>
          <w:b/>
          <w:bCs/>
          <w:sz w:val="24"/>
          <w:szCs w:val="24"/>
          <w:lang w:val="en-US"/>
          <w:rPrChange w:id="145" w:author="יוני גרינברג" w:date="2026-01-07T12:02:00Z" w16du:dateUtc="2026-01-07T10:02:00Z">
            <w:rPr>
              <w:rFonts w:asciiTheme="minorBidi" w:hAnsiTheme="minorBidi"/>
              <w:u w:val="single"/>
              <w:lang w:val="en-US"/>
            </w:rPr>
          </w:rPrChange>
        </w:rPr>
        <w:t>1</w:t>
      </w:r>
      <w:r w:rsidRPr="001C719D">
        <w:rPr>
          <w:rFonts w:asciiTheme="minorBidi" w:hAnsiTheme="minorBidi"/>
          <w:sz w:val="24"/>
          <w:szCs w:val="24"/>
          <w:lang w:val="en-US"/>
          <w:rPrChange w:id="146" w:author="יוני גרינברג" w:date="2026-01-06T11:40:00Z">
            <w:rPr>
              <w:rFonts w:asciiTheme="minorBidi" w:hAnsiTheme="minorBidi"/>
              <w:u w:val="single"/>
              <w:lang w:val="en-US"/>
            </w:rPr>
          </w:rPrChange>
        </w:rPr>
        <w:t>.1</w:t>
      </w:r>
      <w:ins w:id="147"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148" w:author="יוני גרינברג" w:date="2026-01-06T11:40:00Z">
            <w:rPr>
              <w:rFonts w:asciiTheme="minorBidi" w:hAnsiTheme="minorBidi"/>
              <w:u w:val="single"/>
              <w:lang w:val="en-US"/>
            </w:rPr>
          </w:rPrChange>
        </w:rPr>
        <w:t xml:space="preserve"> </w:t>
      </w:r>
      <w:commentRangeStart w:id="149"/>
      <w:commentRangeStart w:id="150"/>
      <w:r w:rsidRPr="001C719D">
        <w:rPr>
          <w:rFonts w:asciiTheme="minorBidi" w:hAnsiTheme="minorBidi"/>
          <w:sz w:val="24"/>
          <w:szCs w:val="24"/>
          <w:lang w:val="en-US"/>
          <w:rPrChange w:id="151" w:author="יוני גרינברג" w:date="2026-01-06T11:40:00Z">
            <w:rPr>
              <w:rFonts w:asciiTheme="minorBidi" w:hAnsiTheme="minorBidi"/>
              <w:u w:val="single"/>
              <w:lang w:val="en-US"/>
            </w:rPr>
          </w:rPrChange>
        </w:rPr>
        <w:t>Organization of the Book</w:t>
      </w:r>
    </w:p>
    <w:p w14:paraId="5B6E2EDB" w14:textId="5A214D76" w:rsidR="007C56B1" w:rsidRPr="001C719D" w:rsidRDefault="007C56B1" w:rsidP="008E7348">
      <w:pPr>
        <w:spacing w:after="100"/>
        <w:ind w:left="1440" w:right="580"/>
        <w:rPr>
          <w:rFonts w:asciiTheme="minorBidi" w:hAnsiTheme="minorBidi"/>
          <w:sz w:val="24"/>
          <w:szCs w:val="24"/>
          <w:lang w:val="en-US"/>
          <w:rPrChange w:id="152"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153" w:author="יוני גרינברג" w:date="2026-01-06T11:40:00Z">
            <w:rPr>
              <w:rFonts w:asciiTheme="minorBidi" w:hAnsiTheme="minorBidi"/>
              <w:u w:val="single"/>
              <w:lang w:val="en-US"/>
            </w:rPr>
          </w:rPrChange>
        </w:rPr>
        <w:t>1.2</w:t>
      </w:r>
      <w:ins w:id="154"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155" w:author="יוני גרינברג" w:date="2026-01-06T11:40:00Z">
            <w:rPr>
              <w:rFonts w:asciiTheme="minorBidi" w:hAnsiTheme="minorBidi"/>
              <w:u w:val="single"/>
              <w:lang w:val="en-US"/>
            </w:rPr>
          </w:rPrChange>
        </w:rPr>
        <w:t xml:space="preserve"> What Are We Going </w:t>
      </w:r>
      <w:proofErr w:type="gramStart"/>
      <w:r w:rsidRPr="001C719D">
        <w:rPr>
          <w:rFonts w:asciiTheme="minorBidi" w:hAnsiTheme="minorBidi"/>
          <w:sz w:val="24"/>
          <w:szCs w:val="24"/>
          <w:lang w:val="en-US"/>
          <w:rPrChange w:id="156" w:author="יוני גרינברג" w:date="2026-01-06T11:40:00Z">
            <w:rPr>
              <w:rFonts w:asciiTheme="minorBidi" w:hAnsiTheme="minorBidi"/>
              <w:u w:val="single"/>
              <w:lang w:val="en-US"/>
            </w:rPr>
          </w:rPrChange>
        </w:rPr>
        <w:t>To</w:t>
      </w:r>
      <w:proofErr w:type="gramEnd"/>
      <w:r w:rsidRPr="001C719D">
        <w:rPr>
          <w:rFonts w:asciiTheme="minorBidi" w:hAnsiTheme="minorBidi"/>
          <w:sz w:val="24"/>
          <w:szCs w:val="24"/>
          <w:lang w:val="en-US"/>
          <w:rPrChange w:id="157" w:author="יוני גרינברג" w:date="2026-01-06T11:40:00Z">
            <w:rPr>
              <w:rFonts w:asciiTheme="minorBidi" w:hAnsiTheme="minorBidi"/>
              <w:u w:val="single"/>
              <w:lang w:val="en-US"/>
            </w:rPr>
          </w:rPrChange>
        </w:rPr>
        <w:t xml:space="preserve"> Do? </w:t>
      </w:r>
    </w:p>
    <w:p w14:paraId="2D08642C" w14:textId="6FD32406" w:rsidR="007C56B1" w:rsidRPr="001C719D" w:rsidRDefault="007C56B1" w:rsidP="008E7348">
      <w:pPr>
        <w:spacing w:after="100"/>
        <w:ind w:left="1440" w:right="580"/>
        <w:rPr>
          <w:rFonts w:asciiTheme="minorBidi" w:hAnsiTheme="minorBidi"/>
          <w:sz w:val="24"/>
          <w:szCs w:val="24"/>
          <w:lang w:val="en-US"/>
          <w:rPrChange w:id="158"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159" w:author="יוני גרינברג" w:date="2026-01-06T11:40:00Z">
            <w:rPr>
              <w:rFonts w:asciiTheme="minorBidi" w:hAnsiTheme="minorBidi"/>
              <w:u w:val="single"/>
              <w:lang w:val="en-US"/>
            </w:rPr>
          </w:rPrChange>
        </w:rPr>
        <w:t>1.3</w:t>
      </w:r>
      <w:ins w:id="160"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161" w:author="יוני גרינברג" w:date="2026-01-06T11:40:00Z">
            <w:rPr>
              <w:rFonts w:asciiTheme="minorBidi" w:hAnsiTheme="minorBidi"/>
              <w:u w:val="single"/>
              <w:lang w:val="en-US"/>
            </w:rPr>
          </w:rPrChange>
        </w:rPr>
        <w:t xml:space="preserve"> Why Is the Project Not Trivial? </w:t>
      </w:r>
    </w:p>
    <w:p w14:paraId="1956AE2A" w14:textId="77777777" w:rsidR="00DA341C" w:rsidRPr="00DA341C" w:rsidRDefault="00DA341C" w:rsidP="00DA341C">
      <w:pPr>
        <w:spacing w:after="100"/>
        <w:ind w:left="1440" w:right="580"/>
        <w:rPr>
          <w:ins w:id="162" w:author="יוני גרינברג" w:date="2026-01-06T11:45:00Z"/>
          <w:rFonts w:asciiTheme="minorBidi" w:hAnsiTheme="minorBidi"/>
          <w:b/>
          <w:bCs/>
          <w:sz w:val="24"/>
          <w:szCs w:val="24"/>
          <w:lang w:val="en-US"/>
        </w:rPr>
      </w:pPr>
      <w:ins w:id="163" w:author="יוני גרינברג" w:date="2026-01-06T11:45:00Z">
        <w:r w:rsidRPr="00DA341C">
          <w:rPr>
            <w:rFonts w:asciiTheme="minorBidi" w:hAnsiTheme="minorBidi"/>
            <w:b/>
            <w:bCs/>
            <w:sz w:val="24"/>
            <w:szCs w:val="24"/>
            <w:lang w:val="en-US"/>
          </w:rPr>
          <w:t>1.4. What is done till now?</w:t>
        </w:r>
      </w:ins>
    </w:p>
    <w:p w14:paraId="35F7B2F1" w14:textId="32B3086B" w:rsidR="007C56B1" w:rsidRPr="001C719D" w:rsidDel="00DA341C" w:rsidRDefault="007C56B1" w:rsidP="008E7348">
      <w:pPr>
        <w:spacing w:after="100"/>
        <w:ind w:left="1440" w:right="580"/>
        <w:rPr>
          <w:del w:id="164" w:author="יוני גרינברג" w:date="2026-01-06T11:45:00Z"/>
          <w:rFonts w:asciiTheme="minorBidi" w:hAnsiTheme="minorBidi"/>
          <w:sz w:val="24"/>
          <w:szCs w:val="24"/>
          <w:lang w:val="en-US"/>
          <w:rPrChange w:id="165" w:author="יוני גרינברג" w:date="2026-01-06T11:40:00Z">
            <w:rPr>
              <w:del w:id="166" w:author="יוני גרינברג" w:date="2026-01-06T11:45:00Z"/>
              <w:rFonts w:asciiTheme="minorBidi" w:hAnsiTheme="minorBidi"/>
              <w:u w:val="single"/>
              <w:lang w:val="en-US"/>
            </w:rPr>
          </w:rPrChange>
        </w:rPr>
      </w:pPr>
      <w:del w:id="167" w:author="יוני גרינברג" w:date="2026-01-06T11:45:00Z">
        <w:r w:rsidRPr="001C719D" w:rsidDel="00DA341C">
          <w:rPr>
            <w:rFonts w:asciiTheme="minorBidi" w:hAnsiTheme="minorBidi"/>
            <w:sz w:val="24"/>
            <w:szCs w:val="24"/>
            <w:lang w:val="en-US"/>
            <w:rPrChange w:id="168" w:author="יוני גרינברג" w:date="2026-01-06T11:40:00Z">
              <w:rPr>
                <w:rFonts w:asciiTheme="minorBidi" w:hAnsiTheme="minorBidi"/>
                <w:u w:val="single"/>
                <w:lang w:val="en-US"/>
              </w:rPr>
            </w:rPrChange>
          </w:rPr>
          <w:delText>1.4 Project Status and Problem Statement</w:delText>
        </w:r>
      </w:del>
    </w:p>
    <w:p w14:paraId="09372CD8" w14:textId="23DDF8F6" w:rsidR="00DA341C" w:rsidRPr="00DA341C" w:rsidRDefault="00DA341C" w:rsidP="00DA341C">
      <w:pPr>
        <w:spacing w:after="100"/>
        <w:ind w:left="1440" w:right="580"/>
        <w:rPr>
          <w:ins w:id="169" w:author="יוני גרינברג" w:date="2026-01-06T11:45:00Z"/>
          <w:rFonts w:asciiTheme="minorBidi" w:hAnsiTheme="minorBidi"/>
          <w:b/>
          <w:bCs/>
          <w:sz w:val="24"/>
          <w:szCs w:val="24"/>
          <w:lang w:val="en-US"/>
        </w:rPr>
      </w:pPr>
      <w:ins w:id="170" w:author="יוני גרינברג" w:date="2026-01-06T11:45:00Z">
        <w:r w:rsidRPr="00DA341C">
          <w:rPr>
            <w:rFonts w:asciiTheme="minorBidi" w:hAnsiTheme="minorBidi"/>
            <w:b/>
            <w:bCs/>
            <w:sz w:val="24"/>
            <w:szCs w:val="24"/>
            <w:lang w:val="en-US"/>
          </w:rPr>
          <w:t>1.4.</w:t>
        </w:r>
        <w:r w:rsidRPr="00DA341C">
          <w:rPr>
            <w:rFonts w:asciiTheme="minorBidi" w:hAnsiTheme="minorBidi" w:hint="cs"/>
            <w:b/>
            <w:bCs/>
            <w:sz w:val="24"/>
            <w:szCs w:val="24"/>
            <w:rtl/>
            <w:lang w:val="en-US"/>
          </w:rPr>
          <w:t>1</w:t>
        </w:r>
      </w:ins>
      <w:ins w:id="171" w:author="יוני גרינברג" w:date="2026-01-06T11:50:00Z">
        <w:r>
          <w:rPr>
            <w:rFonts w:asciiTheme="minorBidi" w:hAnsiTheme="minorBidi"/>
            <w:sz w:val="24"/>
            <w:szCs w:val="24"/>
            <w:lang w:val="en-US"/>
          </w:rPr>
          <w:t>.</w:t>
        </w:r>
      </w:ins>
      <w:ins w:id="172" w:author="יוני גרינברג" w:date="2026-01-06T11:45:00Z">
        <w:r w:rsidRPr="00DA341C">
          <w:rPr>
            <w:rFonts w:asciiTheme="minorBidi" w:hAnsiTheme="minorBidi"/>
            <w:sz w:val="24"/>
            <w:szCs w:val="24"/>
            <w:lang w:val="en-US"/>
          </w:rPr>
          <w:t xml:space="preserve"> </w:t>
        </w:r>
        <w:commentRangeStart w:id="173"/>
        <w:r w:rsidRPr="00DA341C">
          <w:rPr>
            <w:rFonts w:asciiTheme="minorBidi" w:hAnsiTheme="minorBidi"/>
            <w:b/>
            <w:bCs/>
            <w:sz w:val="24"/>
            <w:szCs w:val="24"/>
            <w:lang w:val="en-US"/>
          </w:rPr>
          <w:t>What is wrong with what is done till now?</w:t>
        </w:r>
        <w:commentRangeEnd w:id="173"/>
        <w:r w:rsidRPr="00DA341C">
          <w:rPr>
            <w:rFonts w:asciiTheme="minorBidi" w:hAnsiTheme="minorBidi"/>
            <w:sz w:val="24"/>
            <w:szCs w:val="24"/>
            <w:lang w:val="en-US"/>
          </w:rPr>
          <w:commentReference w:id="173"/>
        </w:r>
      </w:ins>
    </w:p>
    <w:p w14:paraId="7A98A1E9" w14:textId="24D48D23" w:rsidR="007C56B1" w:rsidRPr="001C719D" w:rsidDel="00DA341C" w:rsidRDefault="007C56B1" w:rsidP="008E7348">
      <w:pPr>
        <w:spacing w:after="100"/>
        <w:ind w:left="1440" w:right="580"/>
        <w:rPr>
          <w:del w:id="174" w:author="יוני גרינברג" w:date="2026-01-06T11:45:00Z"/>
          <w:rFonts w:asciiTheme="minorBidi" w:hAnsiTheme="minorBidi"/>
          <w:sz w:val="24"/>
          <w:szCs w:val="24"/>
          <w:lang w:val="en-US"/>
          <w:rPrChange w:id="175" w:author="יוני גרינברג" w:date="2026-01-06T11:40:00Z">
            <w:rPr>
              <w:del w:id="176" w:author="יוני גרינברג" w:date="2026-01-06T11:45:00Z"/>
              <w:rFonts w:asciiTheme="minorBidi" w:hAnsiTheme="minorBidi"/>
              <w:u w:val="single"/>
              <w:lang w:val="en-US"/>
            </w:rPr>
          </w:rPrChange>
        </w:rPr>
      </w:pPr>
      <w:del w:id="177" w:author="יוני גרינברג" w:date="2026-01-06T11:45:00Z">
        <w:r w:rsidRPr="001C719D" w:rsidDel="00DA341C">
          <w:rPr>
            <w:rFonts w:asciiTheme="minorBidi" w:hAnsiTheme="minorBidi"/>
            <w:sz w:val="24"/>
            <w:szCs w:val="24"/>
            <w:lang w:val="en-US"/>
            <w:rPrChange w:id="178" w:author="יוני גרינברג" w:date="2026-01-06T11:40:00Z">
              <w:rPr>
                <w:rFonts w:asciiTheme="minorBidi" w:hAnsiTheme="minorBidi"/>
                <w:u w:val="single"/>
                <w:lang w:val="en-US"/>
              </w:rPr>
            </w:rPrChange>
          </w:rPr>
          <w:delText xml:space="preserve">1.4.1 Previous Work </w:delText>
        </w:r>
      </w:del>
    </w:p>
    <w:p w14:paraId="417DFB30" w14:textId="05B87B4E" w:rsidR="00DA341C" w:rsidRPr="00DA341C" w:rsidRDefault="00DA341C" w:rsidP="00DA341C">
      <w:pPr>
        <w:spacing w:after="100"/>
        <w:ind w:left="1440" w:right="580"/>
        <w:rPr>
          <w:ins w:id="179" w:author="יוני גרינברג" w:date="2026-01-06T11:45:00Z"/>
          <w:rFonts w:asciiTheme="minorBidi" w:hAnsiTheme="minorBidi"/>
          <w:b/>
          <w:bCs/>
          <w:sz w:val="24"/>
          <w:szCs w:val="24"/>
          <w:lang w:val="en-US"/>
        </w:rPr>
      </w:pPr>
      <w:ins w:id="180" w:author="יוני גרינברג" w:date="2026-01-06T11:45:00Z">
        <w:r w:rsidRPr="00DA341C">
          <w:rPr>
            <w:rFonts w:asciiTheme="minorBidi" w:hAnsiTheme="minorBidi"/>
            <w:b/>
            <w:bCs/>
            <w:sz w:val="24"/>
            <w:szCs w:val="24"/>
            <w:lang w:val="en-US"/>
          </w:rPr>
          <w:t>1.4.</w:t>
        </w:r>
        <w:r w:rsidRPr="00DA341C">
          <w:rPr>
            <w:rFonts w:asciiTheme="minorBidi" w:hAnsiTheme="minorBidi" w:hint="cs"/>
            <w:b/>
            <w:bCs/>
            <w:sz w:val="24"/>
            <w:szCs w:val="24"/>
            <w:rtl/>
            <w:lang w:val="en-US"/>
          </w:rPr>
          <w:t>2</w:t>
        </w:r>
        <w:r w:rsidRPr="00DA341C">
          <w:rPr>
            <w:rFonts w:asciiTheme="minorBidi" w:hAnsiTheme="minorBidi"/>
            <w:b/>
            <w:bCs/>
            <w:sz w:val="24"/>
            <w:szCs w:val="24"/>
            <w:lang w:val="en-US"/>
          </w:rPr>
          <w:t>.</w:t>
        </w:r>
        <w:r w:rsidRPr="00DA341C">
          <w:rPr>
            <w:rFonts w:asciiTheme="minorBidi" w:hAnsiTheme="minorBidi"/>
            <w:sz w:val="24"/>
            <w:szCs w:val="24"/>
            <w:lang w:val="en-US"/>
          </w:rPr>
          <w:t xml:space="preserve"> </w:t>
        </w:r>
        <w:r w:rsidRPr="00DA341C">
          <w:rPr>
            <w:rFonts w:asciiTheme="minorBidi" w:hAnsiTheme="minorBidi"/>
            <w:b/>
            <w:bCs/>
            <w:sz w:val="24"/>
            <w:szCs w:val="24"/>
            <w:lang w:val="en-US"/>
          </w:rPr>
          <w:t>How do we plan to improve the situation?</w:t>
        </w:r>
      </w:ins>
    </w:p>
    <w:p w14:paraId="4C886A18" w14:textId="6BC00B4A" w:rsidR="007C56B1" w:rsidRPr="001C719D" w:rsidDel="00DA341C" w:rsidRDefault="007C56B1" w:rsidP="008E7348">
      <w:pPr>
        <w:spacing w:after="100"/>
        <w:ind w:left="1440" w:right="580"/>
        <w:rPr>
          <w:del w:id="181" w:author="יוני גרינברג" w:date="2026-01-06T11:45:00Z"/>
          <w:rFonts w:asciiTheme="minorBidi" w:hAnsiTheme="minorBidi"/>
          <w:sz w:val="24"/>
          <w:szCs w:val="24"/>
          <w:lang w:val="en-US"/>
          <w:rPrChange w:id="182" w:author="יוני גרינברג" w:date="2026-01-06T11:40:00Z">
            <w:rPr>
              <w:del w:id="183" w:author="יוני גרינברג" w:date="2026-01-06T11:45:00Z"/>
              <w:rFonts w:asciiTheme="minorBidi" w:hAnsiTheme="minorBidi"/>
              <w:u w:val="single"/>
              <w:lang w:val="en-US"/>
            </w:rPr>
          </w:rPrChange>
        </w:rPr>
      </w:pPr>
      <w:del w:id="184" w:author="יוני גרינברג" w:date="2026-01-06T11:45:00Z">
        <w:r w:rsidRPr="001C719D" w:rsidDel="00DA341C">
          <w:rPr>
            <w:rFonts w:asciiTheme="minorBidi" w:hAnsiTheme="minorBidi"/>
            <w:sz w:val="24"/>
            <w:szCs w:val="24"/>
            <w:lang w:val="en-US"/>
            <w:rPrChange w:id="185" w:author="יוני גרינברג" w:date="2026-01-06T11:40:00Z">
              <w:rPr>
                <w:rFonts w:asciiTheme="minorBidi" w:hAnsiTheme="minorBidi"/>
                <w:u w:val="single"/>
                <w:lang w:val="en-US"/>
              </w:rPr>
            </w:rPrChange>
          </w:rPr>
          <w:lastRenderedPageBreak/>
          <w:delText xml:space="preserve">1.4.2 Limitations of Previous Work </w:delText>
        </w:r>
      </w:del>
    </w:p>
    <w:p w14:paraId="0AFF7F2E" w14:textId="30163B47" w:rsidR="00DA341C" w:rsidRPr="00DA341C" w:rsidRDefault="00DA341C" w:rsidP="00DA341C">
      <w:pPr>
        <w:spacing w:after="100"/>
        <w:ind w:left="1440" w:right="580"/>
        <w:rPr>
          <w:ins w:id="186" w:author="יוני גרינברג" w:date="2026-01-06T11:46:00Z"/>
          <w:rFonts w:asciiTheme="minorBidi" w:hAnsiTheme="minorBidi"/>
          <w:b/>
          <w:bCs/>
          <w:sz w:val="24"/>
          <w:szCs w:val="24"/>
          <w:lang w:val="en-US"/>
        </w:rPr>
      </w:pPr>
      <w:ins w:id="187" w:author="יוני גרינברג" w:date="2026-01-06T11:46:00Z">
        <w:r w:rsidRPr="00DA341C">
          <w:rPr>
            <w:rFonts w:asciiTheme="minorBidi" w:hAnsiTheme="minorBidi"/>
            <w:b/>
            <w:bCs/>
            <w:sz w:val="24"/>
            <w:szCs w:val="24"/>
            <w:lang w:val="en-US"/>
          </w:rPr>
          <w:t>1.4.3.</w:t>
        </w:r>
        <w:r w:rsidRPr="00DA341C">
          <w:rPr>
            <w:rFonts w:asciiTheme="minorBidi" w:hAnsiTheme="minorBidi"/>
            <w:sz w:val="24"/>
            <w:szCs w:val="24"/>
            <w:lang w:val="en-US"/>
          </w:rPr>
          <w:t xml:space="preserve"> </w:t>
        </w:r>
        <w:r w:rsidRPr="00DA341C">
          <w:rPr>
            <w:rFonts w:asciiTheme="minorBidi" w:hAnsiTheme="minorBidi"/>
            <w:b/>
            <w:bCs/>
            <w:sz w:val="24"/>
            <w:szCs w:val="24"/>
            <w:lang w:val="en-US"/>
          </w:rPr>
          <w:t>Why do we think that our improvement works?</w:t>
        </w:r>
      </w:ins>
    </w:p>
    <w:p w14:paraId="285AFDB3" w14:textId="17C2107E" w:rsidR="007C56B1" w:rsidRPr="001C719D" w:rsidDel="00DA341C" w:rsidRDefault="007C56B1" w:rsidP="008E7348">
      <w:pPr>
        <w:spacing w:after="100"/>
        <w:ind w:left="1440" w:right="580"/>
        <w:rPr>
          <w:del w:id="188" w:author="יוני גרינברג" w:date="2026-01-06T11:46:00Z"/>
          <w:rFonts w:asciiTheme="minorBidi" w:hAnsiTheme="minorBidi"/>
          <w:sz w:val="24"/>
          <w:szCs w:val="24"/>
          <w:lang w:val="en-US"/>
          <w:rPrChange w:id="189" w:author="יוני גרינברג" w:date="2026-01-06T11:40:00Z">
            <w:rPr>
              <w:del w:id="190" w:author="יוני גרינברג" w:date="2026-01-06T11:46:00Z"/>
              <w:rFonts w:asciiTheme="minorBidi" w:hAnsiTheme="minorBidi"/>
              <w:u w:val="single"/>
              <w:lang w:val="en-US"/>
            </w:rPr>
          </w:rPrChange>
        </w:rPr>
      </w:pPr>
      <w:del w:id="191" w:author="יוני גרינברג" w:date="2026-01-06T11:46:00Z">
        <w:r w:rsidRPr="001C719D" w:rsidDel="00DA341C">
          <w:rPr>
            <w:rFonts w:asciiTheme="minorBidi" w:hAnsiTheme="minorBidi"/>
            <w:sz w:val="24"/>
            <w:szCs w:val="24"/>
            <w:lang w:val="en-US"/>
            <w:rPrChange w:id="192" w:author="יוני גרינברג" w:date="2026-01-06T11:40:00Z">
              <w:rPr>
                <w:rFonts w:asciiTheme="minorBidi" w:hAnsiTheme="minorBidi"/>
                <w:u w:val="single"/>
                <w:lang w:val="en-US"/>
              </w:rPr>
            </w:rPrChange>
          </w:rPr>
          <w:delText xml:space="preserve">1.4.3 Proposed Improvement: Many-to-Many &amp; CSMA/CA </w:delText>
        </w:r>
      </w:del>
    </w:p>
    <w:p w14:paraId="5F6BF881" w14:textId="7B44C78B" w:rsidR="00DA341C" w:rsidRPr="00DA341C" w:rsidRDefault="00DA341C" w:rsidP="00DA341C">
      <w:pPr>
        <w:spacing w:after="100"/>
        <w:ind w:left="1440" w:right="580"/>
        <w:rPr>
          <w:ins w:id="193" w:author="יוני גרינברג" w:date="2026-01-06T11:46:00Z"/>
          <w:rFonts w:asciiTheme="minorBidi" w:hAnsiTheme="minorBidi"/>
          <w:b/>
          <w:bCs/>
          <w:sz w:val="24"/>
          <w:szCs w:val="24"/>
          <w:lang w:val="en-US"/>
        </w:rPr>
      </w:pPr>
      <w:ins w:id="194" w:author="יוני גרינברג" w:date="2026-01-06T11:46:00Z">
        <w:r w:rsidRPr="00DA341C">
          <w:rPr>
            <w:rFonts w:asciiTheme="minorBidi" w:hAnsiTheme="minorBidi"/>
            <w:b/>
            <w:bCs/>
            <w:sz w:val="24"/>
            <w:szCs w:val="24"/>
            <w:lang w:val="en-US"/>
          </w:rPr>
          <w:t>1.4.4</w:t>
        </w:r>
      </w:ins>
      <w:ins w:id="195" w:author="יוני גרינברג" w:date="2026-01-06T11:50:00Z">
        <w:r>
          <w:rPr>
            <w:rFonts w:asciiTheme="minorBidi" w:hAnsiTheme="minorBidi"/>
            <w:b/>
            <w:bCs/>
            <w:sz w:val="24"/>
            <w:szCs w:val="24"/>
            <w:lang w:val="en-US"/>
          </w:rPr>
          <w:t xml:space="preserve">. </w:t>
        </w:r>
      </w:ins>
      <w:ins w:id="196" w:author="יוני גרינברג" w:date="2026-01-06T11:46:00Z">
        <w:r w:rsidRPr="00DA341C">
          <w:rPr>
            <w:rFonts w:asciiTheme="minorBidi" w:hAnsiTheme="minorBidi"/>
            <w:b/>
            <w:bCs/>
            <w:sz w:val="24"/>
            <w:szCs w:val="24"/>
            <w:lang w:val="en-US"/>
          </w:rPr>
          <w:t>Rationale for Prioritizing CSMA/</w:t>
        </w:r>
        <w:proofErr w:type="gramStart"/>
        <w:r w:rsidRPr="00DA341C">
          <w:rPr>
            <w:rFonts w:asciiTheme="minorBidi" w:hAnsiTheme="minorBidi"/>
            <w:b/>
            <w:bCs/>
            <w:sz w:val="24"/>
            <w:szCs w:val="24"/>
            <w:lang w:val="en-US"/>
          </w:rPr>
          <w:t>CA[</w:t>
        </w:r>
        <w:proofErr w:type="gramEnd"/>
        <w:r w:rsidRPr="00DA341C">
          <w:rPr>
            <w:rFonts w:asciiTheme="minorBidi" w:hAnsiTheme="minorBidi"/>
            <w:b/>
            <w:bCs/>
            <w:sz w:val="24"/>
            <w:szCs w:val="24"/>
            <w:lang w:val="en-US"/>
          </w:rPr>
          <w:t>7]</w:t>
        </w:r>
      </w:ins>
    </w:p>
    <w:p w14:paraId="2ECFF796" w14:textId="77777777" w:rsidR="00DA341C" w:rsidRPr="00DA341C" w:rsidRDefault="007C56B1" w:rsidP="00DA341C">
      <w:pPr>
        <w:spacing w:after="100"/>
        <w:ind w:left="1440" w:right="580"/>
        <w:rPr>
          <w:ins w:id="197" w:author="יוני גרינברג" w:date="2026-01-06T11:46:00Z"/>
          <w:rFonts w:asciiTheme="minorBidi" w:hAnsiTheme="minorBidi"/>
          <w:b/>
          <w:bCs/>
          <w:sz w:val="24"/>
          <w:szCs w:val="24"/>
          <w:lang w:val="en-US"/>
        </w:rPr>
      </w:pPr>
      <w:del w:id="198" w:author="יוני גרינברג" w:date="2026-01-06T11:46:00Z">
        <w:r w:rsidRPr="001C719D" w:rsidDel="00DA341C">
          <w:rPr>
            <w:rFonts w:asciiTheme="minorBidi" w:hAnsiTheme="minorBidi"/>
            <w:sz w:val="24"/>
            <w:szCs w:val="24"/>
            <w:lang w:val="en-US"/>
            <w:rPrChange w:id="199" w:author="יוני גרינברג" w:date="2026-01-06T11:40:00Z">
              <w:rPr>
                <w:rFonts w:asciiTheme="minorBidi" w:hAnsiTheme="minorBidi"/>
                <w:u w:val="single"/>
                <w:lang w:val="en-US"/>
              </w:rPr>
            </w:rPrChange>
          </w:rPr>
          <w:delText xml:space="preserve">1.4.4 Feasibility of Improvement </w:delText>
        </w:r>
      </w:del>
    </w:p>
    <w:p w14:paraId="74EA1D19" w14:textId="0343497B" w:rsidR="00DA341C" w:rsidRPr="00DA341C" w:rsidRDefault="00DA341C" w:rsidP="00DA341C">
      <w:pPr>
        <w:spacing w:after="100"/>
        <w:ind w:left="1440" w:right="580"/>
        <w:rPr>
          <w:ins w:id="200" w:author="יוני גרינברג" w:date="2026-01-06T11:46:00Z"/>
          <w:rFonts w:asciiTheme="minorBidi" w:hAnsiTheme="minorBidi"/>
          <w:b/>
          <w:bCs/>
          <w:sz w:val="24"/>
          <w:szCs w:val="24"/>
          <w:lang w:val="en-US"/>
        </w:rPr>
      </w:pPr>
      <w:ins w:id="201" w:author="יוני גרינברג" w:date="2026-01-06T11:46:00Z">
        <w:r w:rsidRPr="00DA341C">
          <w:rPr>
            <w:rFonts w:asciiTheme="minorBidi" w:hAnsiTheme="minorBidi"/>
            <w:b/>
            <w:bCs/>
            <w:sz w:val="24"/>
            <w:szCs w:val="24"/>
            <w:lang w:val="en-US"/>
          </w:rPr>
          <w:t>1.4.5</w:t>
        </w:r>
      </w:ins>
      <w:ins w:id="202" w:author="יוני גרינברג" w:date="2026-01-06T11:50:00Z">
        <w:r>
          <w:rPr>
            <w:rFonts w:asciiTheme="minorBidi" w:hAnsiTheme="minorBidi"/>
            <w:sz w:val="24"/>
            <w:szCs w:val="24"/>
            <w:lang w:val="en-US"/>
          </w:rPr>
          <w:t xml:space="preserve">. </w:t>
        </w:r>
      </w:ins>
      <w:ins w:id="203" w:author="יוני גרינברג" w:date="2026-01-06T11:46:00Z">
        <w:r w:rsidRPr="00DA341C">
          <w:rPr>
            <w:rFonts w:asciiTheme="minorBidi" w:hAnsiTheme="minorBidi"/>
            <w:b/>
            <w:bCs/>
            <w:sz w:val="24"/>
            <w:szCs w:val="24"/>
            <w:lang w:val="en-US"/>
          </w:rPr>
          <w:t>What do we do if our improvement does not work?</w:t>
        </w:r>
      </w:ins>
    </w:p>
    <w:p w14:paraId="45C393D8" w14:textId="546B2DFC" w:rsidR="007C56B1" w:rsidRPr="001C719D" w:rsidDel="00DA341C" w:rsidRDefault="007C56B1" w:rsidP="00DA341C">
      <w:pPr>
        <w:spacing w:after="100"/>
        <w:ind w:left="1440" w:right="580"/>
        <w:rPr>
          <w:del w:id="204" w:author="יוני גרינברג" w:date="2026-01-06T11:46:00Z"/>
          <w:rFonts w:asciiTheme="minorBidi" w:hAnsiTheme="minorBidi"/>
          <w:sz w:val="24"/>
          <w:szCs w:val="24"/>
          <w:lang w:val="en-US"/>
          <w:rPrChange w:id="205" w:author="יוני גרינברג" w:date="2026-01-06T11:40:00Z">
            <w:rPr>
              <w:del w:id="206" w:author="יוני גרינברג" w:date="2026-01-06T11:46:00Z"/>
              <w:rFonts w:asciiTheme="minorBidi" w:hAnsiTheme="minorBidi"/>
              <w:u w:val="single"/>
              <w:lang w:val="en-US"/>
            </w:rPr>
          </w:rPrChange>
        </w:rPr>
      </w:pPr>
      <w:del w:id="207" w:author="יוני גרינברג" w:date="2026-01-06T11:46:00Z">
        <w:r w:rsidRPr="001C719D" w:rsidDel="00DA341C">
          <w:rPr>
            <w:rFonts w:asciiTheme="minorBidi" w:hAnsiTheme="minorBidi"/>
            <w:sz w:val="24"/>
            <w:szCs w:val="24"/>
            <w:lang w:val="en-US"/>
            <w:rPrChange w:id="208" w:author="יוני גרינברג" w:date="2026-01-06T11:40:00Z">
              <w:rPr>
                <w:rFonts w:asciiTheme="minorBidi" w:hAnsiTheme="minorBidi"/>
                <w:u w:val="single"/>
                <w:lang w:val="en-US"/>
              </w:rPr>
            </w:rPrChange>
          </w:rPr>
          <w:delText xml:space="preserve">1.4.5 Contingency Plans (Fallbacks) </w:delText>
        </w:r>
      </w:del>
    </w:p>
    <w:p w14:paraId="7B0B9ACF" w14:textId="5844DBD5" w:rsidR="007C56B1" w:rsidRPr="001C719D" w:rsidRDefault="007C56B1" w:rsidP="00DA341C">
      <w:pPr>
        <w:spacing w:after="100"/>
        <w:ind w:left="1440" w:right="580"/>
        <w:rPr>
          <w:rFonts w:asciiTheme="minorBidi" w:hAnsiTheme="minorBidi"/>
          <w:sz w:val="24"/>
          <w:szCs w:val="24"/>
          <w:lang w:val="en-US"/>
          <w:rPrChange w:id="209"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10" w:author="יוני גרינברג" w:date="2026-01-06T11:40:00Z">
            <w:rPr>
              <w:rFonts w:asciiTheme="minorBidi" w:hAnsiTheme="minorBidi"/>
              <w:u w:val="single"/>
              <w:lang w:val="en-US"/>
            </w:rPr>
          </w:rPrChange>
        </w:rPr>
        <w:t>1.5</w:t>
      </w:r>
      <w:ins w:id="211"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212" w:author="יוני גרינברג" w:date="2026-01-06T11:40:00Z">
            <w:rPr>
              <w:rFonts w:asciiTheme="minorBidi" w:hAnsiTheme="minorBidi"/>
              <w:u w:val="single"/>
              <w:lang w:val="en-US"/>
            </w:rPr>
          </w:rPrChange>
        </w:rPr>
        <w:t xml:space="preserve"> Difficulties in Setting this Project </w:t>
      </w:r>
    </w:p>
    <w:p w14:paraId="073EF322" w14:textId="5A78D15A" w:rsidR="007C56B1" w:rsidRDefault="007C56B1" w:rsidP="008E7348">
      <w:pPr>
        <w:spacing w:after="100"/>
        <w:ind w:left="1440" w:right="580"/>
        <w:rPr>
          <w:ins w:id="213" w:author="יוני גרינברג" w:date="2026-01-06T11:47:00Z"/>
          <w:rFonts w:asciiTheme="minorBidi" w:hAnsiTheme="minorBidi"/>
          <w:sz w:val="24"/>
          <w:szCs w:val="24"/>
          <w:lang w:val="en-US"/>
        </w:rPr>
      </w:pPr>
      <w:r w:rsidRPr="001C719D">
        <w:rPr>
          <w:rFonts w:asciiTheme="minorBidi" w:hAnsiTheme="minorBidi"/>
          <w:sz w:val="24"/>
          <w:szCs w:val="24"/>
          <w:lang w:val="en-US"/>
          <w:rPrChange w:id="214" w:author="יוני גרינברג" w:date="2026-01-06T11:40:00Z">
            <w:rPr>
              <w:rFonts w:asciiTheme="minorBidi" w:hAnsiTheme="minorBidi"/>
              <w:u w:val="single"/>
              <w:lang w:val="en-US"/>
            </w:rPr>
          </w:rPrChange>
        </w:rPr>
        <w:t>1.5.1</w:t>
      </w:r>
      <w:ins w:id="215" w:author="יוני גרינברג" w:date="2026-01-06T11:50:00Z">
        <w:r w:rsidR="00DA341C">
          <w:rPr>
            <w:rFonts w:asciiTheme="minorBidi" w:hAnsiTheme="minorBidi"/>
            <w:sz w:val="24"/>
            <w:szCs w:val="24"/>
            <w:lang w:val="en-US"/>
          </w:rPr>
          <w:t>.</w:t>
        </w:r>
      </w:ins>
      <w:r w:rsidRPr="001C719D">
        <w:rPr>
          <w:rFonts w:asciiTheme="minorBidi" w:hAnsiTheme="minorBidi"/>
          <w:sz w:val="24"/>
          <w:szCs w:val="24"/>
          <w:lang w:val="en-US"/>
          <w:rPrChange w:id="216" w:author="יוני גרינברג" w:date="2026-01-06T11:40:00Z">
            <w:rPr>
              <w:rFonts w:asciiTheme="minorBidi" w:hAnsiTheme="minorBidi"/>
              <w:u w:val="single"/>
              <w:lang w:val="en-US"/>
            </w:rPr>
          </w:rPrChange>
        </w:rPr>
        <w:t xml:space="preserve"> Algorithmic Challenges </w:t>
      </w:r>
      <w:del w:id="217" w:author="יוני גרינברג" w:date="2026-01-06T11:47:00Z">
        <w:r w:rsidRPr="001C719D" w:rsidDel="00DA341C">
          <w:rPr>
            <w:rFonts w:asciiTheme="minorBidi" w:hAnsiTheme="minorBidi"/>
            <w:sz w:val="24"/>
            <w:szCs w:val="24"/>
            <w:lang w:val="en-US"/>
            <w:rPrChange w:id="218" w:author="יוני גרינברג" w:date="2026-01-06T11:40:00Z">
              <w:rPr>
                <w:rFonts w:asciiTheme="minorBidi" w:hAnsiTheme="minorBidi"/>
                <w:u w:val="single"/>
                <w:lang w:val="en-US"/>
              </w:rPr>
            </w:rPrChange>
          </w:rPr>
          <w:delText xml:space="preserve">(Collision Detection &amp; Multipath) </w:delText>
        </w:r>
      </w:del>
    </w:p>
    <w:p w14:paraId="5E3CBD06" w14:textId="4D7F631E" w:rsidR="00DA341C" w:rsidRDefault="00DA341C" w:rsidP="00DA341C">
      <w:pPr>
        <w:spacing w:after="100"/>
        <w:ind w:left="1440" w:right="580"/>
        <w:rPr>
          <w:ins w:id="219" w:author="יוני גרינברג" w:date="2026-01-06T11:47:00Z"/>
          <w:rFonts w:asciiTheme="minorBidi" w:hAnsiTheme="minorBidi"/>
          <w:b/>
          <w:bCs/>
          <w:sz w:val="24"/>
          <w:szCs w:val="24"/>
          <w:lang w:val="en-US"/>
        </w:rPr>
      </w:pPr>
      <w:ins w:id="220" w:author="יוני גרינברג" w:date="2026-01-06T11:47:00Z">
        <w:r w:rsidRPr="00DA341C">
          <w:rPr>
            <w:rFonts w:asciiTheme="minorBidi" w:hAnsiTheme="minorBidi"/>
            <w:b/>
            <w:bCs/>
            <w:sz w:val="24"/>
            <w:szCs w:val="24"/>
            <w:lang w:val="en-US"/>
          </w:rPr>
          <w:t>1.5.1.1.</w:t>
        </w:r>
      </w:ins>
      <w:ins w:id="221" w:author="יוני גרינברג" w:date="2026-01-06T11:51:00Z">
        <w:r>
          <w:rPr>
            <w:rFonts w:asciiTheme="minorBidi" w:hAnsiTheme="minorBidi"/>
            <w:sz w:val="24"/>
            <w:szCs w:val="24"/>
            <w:lang w:val="en-US"/>
          </w:rPr>
          <w:t xml:space="preserve"> </w:t>
        </w:r>
      </w:ins>
      <w:ins w:id="222" w:author="יוני גרינברג" w:date="2026-01-06T11:47:00Z">
        <w:r w:rsidRPr="00DA341C">
          <w:rPr>
            <w:rFonts w:asciiTheme="minorBidi" w:hAnsiTheme="minorBidi"/>
            <w:b/>
            <w:bCs/>
            <w:sz w:val="24"/>
            <w:szCs w:val="24"/>
            <w:lang w:val="en-US"/>
          </w:rPr>
          <w:t>How do we plan to overcome them?</w:t>
        </w:r>
      </w:ins>
    </w:p>
    <w:p w14:paraId="4DCAF076" w14:textId="326BDA10" w:rsidR="00DA341C" w:rsidRPr="00DA341C" w:rsidRDefault="00DA341C" w:rsidP="00DA341C">
      <w:pPr>
        <w:spacing w:after="100"/>
        <w:ind w:left="1440" w:right="580"/>
        <w:rPr>
          <w:ins w:id="223" w:author="יוני גרינברג" w:date="2026-01-06T11:47:00Z"/>
          <w:rFonts w:asciiTheme="minorBidi" w:hAnsiTheme="minorBidi"/>
          <w:b/>
          <w:bCs/>
          <w:sz w:val="24"/>
          <w:szCs w:val="24"/>
          <w:lang w:val="en-US"/>
        </w:rPr>
      </w:pPr>
      <w:ins w:id="224" w:author="יוני גרינברג" w:date="2026-01-06T11:47:00Z">
        <w:r w:rsidRPr="00DA341C">
          <w:rPr>
            <w:rFonts w:asciiTheme="minorBidi" w:hAnsiTheme="minorBidi"/>
            <w:b/>
            <w:bCs/>
            <w:sz w:val="24"/>
            <w:szCs w:val="24"/>
            <w:lang w:val="en-US"/>
          </w:rPr>
          <w:t>1.5.1.2.</w:t>
        </w:r>
      </w:ins>
      <w:ins w:id="225" w:author="יוני גרינברג" w:date="2026-01-06T11:51:00Z">
        <w:r>
          <w:rPr>
            <w:rFonts w:asciiTheme="minorBidi" w:hAnsiTheme="minorBidi"/>
            <w:b/>
            <w:bCs/>
            <w:sz w:val="24"/>
            <w:szCs w:val="24"/>
            <w:lang w:val="en-US"/>
          </w:rPr>
          <w:t xml:space="preserve"> </w:t>
        </w:r>
      </w:ins>
      <w:ins w:id="226" w:author="יוני גרינברג" w:date="2026-01-06T11:47:00Z">
        <w:r w:rsidRPr="00DA341C">
          <w:rPr>
            <w:rFonts w:asciiTheme="minorBidi" w:hAnsiTheme="minorBidi"/>
            <w:b/>
            <w:bCs/>
            <w:sz w:val="24"/>
            <w:szCs w:val="24"/>
            <w:lang w:val="en-US"/>
          </w:rPr>
          <w:t>What do we do if our expectations do not hold?</w:t>
        </w:r>
      </w:ins>
    </w:p>
    <w:p w14:paraId="6AFD0517" w14:textId="7C3CB047" w:rsidR="00DA341C" w:rsidRPr="00DA341C" w:rsidDel="00DA341C" w:rsidRDefault="00DA341C" w:rsidP="00DA341C">
      <w:pPr>
        <w:spacing w:after="100"/>
        <w:ind w:left="1440" w:right="580"/>
        <w:rPr>
          <w:del w:id="227" w:author="יוני גרינברג" w:date="2026-01-06T11:48:00Z"/>
          <w:rFonts w:asciiTheme="minorBidi" w:hAnsiTheme="minorBidi"/>
          <w:b/>
          <w:bCs/>
          <w:sz w:val="24"/>
          <w:szCs w:val="24"/>
          <w:lang w:val="en-US"/>
          <w:rPrChange w:id="228" w:author="יוני גרינברג" w:date="2026-01-06T11:48:00Z">
            <w:rPr>
              <w:del w:id="229" w:author="יוני גרינברג" w:date="2026-01-06T11:48:00Z"/>
              <w:rFonts w:asciiTheme="minorBidi" w:hAnsiTheme="minorBidi"/>
              <w:u w:val="single"/>
              <w:lang w:val="en-US"/>
            </w:rPr>
          </w:rPrChange>
        </w:rPr>
      </w:pPr>
      <w:ins w:id="230" w:author="יוני גרינברג" w:date="2026-01-06T11:47:00Z">
        <w:r w:rsidRPr="00DA341C">
          <w:rPr>
            <w:rFonts w:asciiTheme="minorBidi" w:hAnsiTheme="minorBidi"/>
            <w:b/>
            <w:bCs/>
            <w:sz w:val="24"/>
            <w:szCs w:val="24"/>
            <w:lang w:val="en-US"/>
          </w:rPr>
          <w:t xml:space="preserve">1.5.2. Hardware </w:t>
        </w:r>
        <w:proofErr w:type="spellStart"/>
        <w:r w:rsidRPr="00DA341C">
          <w:rPr>
            <w:rFonts w:asciiTheme="minorBidi" w:hAnsiTheme="minorBidi"/>
            <w:b/>
            <w:bCs/>
            <w:sz w:val="24"/>
            <w:szCs w:val="24"/>
            <w:lang w:val="en-US"/>
          </w:rPr>
          <w:t>equipment</w:t>
        </w:r>
      </w:ins>
    </w:p>
    <w:p w14:paraId="1502239D" w14:textId="291CFE3E" w:rsidR="007C56B1" w:rsidRPr="001C719D" w:rsidDel="00DA341C" w:rsidRDefault="007C56B1">
      <w:pPr>
        <w:spacing w:after="100"/>
        <w:ind w:right="580"/>
        <w:rPr>
          <w:del w:id="231" w:author="יוני גרינברג" w:date="2026-01-06T11:48:00Z"/>
          <w:rFonts w:asciiTheme="minorBidi" w:hAnsiTheme="minorBidi"/>
          <w:sz w:val="24"/>
          <w:szCs w:val="24"/>
          <w:lang w:val="en-US"/>
          <w:rPrChange w:id="232" w:author="יוני גרינברג" w:date="2026-01-06T11:40:00Z">
            <w:rPr>
              <w:del w:id="233" w:author="יוני גרינברג" w:date="2026-01-06T11:48:00Z"/>
              <w:rFonts w:asciiTheme="minorBidi" w:hAnsiTheme="minorBidi"/>
              <w:u w:val="single"/>
              <w:lang w:val="en-US"/>
            </w:rPr>
          </w:rPrChange>
        </w:rPr>
        <w:pPrChange w:id="234" w:author="יוני גרינברג" w:date="2026-01-06T11:48:00Z">
          <w:pPr>
            <w:spacing w:after="100"/>
            <w:ind w:left="1440" w:right="580"/>
          </w:pPr>
        </w:pPrChange>
      </w:pPr>
      <w:del w:id="235" w:author="יוני גרינברג" w:date="2026-01-06T11:48:00Z">
        <w:r w:rsidRPr="001C719D" w:rsidDel="00DA341C">
          <w:rPr>
            <w:rFonts w:asciiTheme="minorBidi" w:hAnsiTheme="minorBidi"/>
            <w:sz w:val="24"/>
            <w:szCs w:val="24"/>
            <w:lang w:val="en-US"/>
            <w:rPrChange w:id="236" w:author="יוני גרינברג" w:date="2026-01-06T11:40:00Z">
              <w:rPr>
                <w:rFonts w:asciiTheme="minorBidi" w:hAnsiTheme="minorBidi"/>
                <w:u w:val="single"/>
                <w:lang w:val="en-US"/>
              </w:rPr>
            </w:rPrChange>
          </w:rPr>
          <w:delText xml:space="preserve">1.5.2 Proposed Solutions (Protocol &amp; Robustness) </w:delText>
        </w:r>
      </w:del>
    </w:p>
    <w:p w14:paraId="0E1D03B9" w14:textId="161D733D" w:rsidR="007C56B1" w:rsidRPr="001C719D" w:rsidDel="00DA341C" w:rsidRDefault="007C56B1" w:rsidP="008E7348">
      <w:pPr>
        <w:spacing w:after="100"/>
        <w:ind w:left="1440" w:right="580"/>
        <w:rPr>
          <w:del w:id="237" w:author="יוני גרינברג" w:date="2026-01-06T11:48:00Z"/>
          <w:rFonts w:asciiTheme="minorBidi" w:hAnsiTheme="minorBidi"/>
          <w:sz w:val="24"/>
          <w:szCs w:val="24"/>
          <w:lang w:val="en-US"/>
          <w:rPrChange w:id="238" w:author="יוני גרינברג" w:date="2026-01-06T11:40:00Z">
            <w:rPr>
              <w:del w:id="239" w:author="יוני גרינברג" w:date="2026-01-06T11:48:00Z"/>
              <w:rFonts w:asciiTheme="minorBidi" w:hAnsiTheme="minorBidi"/>
              <w:u w:val="single"/>
              <w:lang w:val="en-US"/>
            </w:rPr>
          </w:rPrChange>
        </w:rPr>
      </w:pPr>
      <w:del w:id="240" w:author="יוני גרינברג" w:date="2026-01-06T11:48:00Z">
        <w:r w:rsidRPr="001C719D" w:rsidDel="00DA341C">
          <w:rPr>
            <w:rFonts w:asciiTheme="minorBidi" w:hAnsiTheme="minorBidi"/>
            <w:sz w:val="24"/>
            <w:szCs w:val="24"/>
            <w:lang w:val="en-US"/>
            <w:rPrChange w:id="241" w:author="יוני גרינברג" w:date="2026-01-06T11:40:00Z">
              <w:rPr>
                <w:rFonts w:asciiTheme="minorBidi" w:hAnsiTheme="minorBidi"/>
                <w:u w:val="single"/>
                <w:lang w:val="en-US"/>
              </w:rPr>
            </w:rPrChange>
          </w:rPr>
          <w:delText>1.5.3 Hardware Equipment</w:delText>
        </w:r>
        <w:commentRangeEnd w:id="149"/>
        <w:r w:rsidR="00DC3A85" w:rsidRPr="001C719D" w:rsidDel="00DA341C">
          <w:rPr>
            <w:rStyle w:val="a8"/>
            <w:rFonts w:asciiTheme="minorBidi" w:hAnsiTheme="minorBidi"/>
            <w:sz w:val="24"/>
            <w:szCs w:val="24"/>
            <w:rPrChange w:id="242" w:author="יוני גרינברג" w:date="2026-01-06T11:40:00Z">
              <w:rPr>
                <w:rStyle w:val="a8"/>
                <w:rFonts w:asciiTheme="minorBidi" w:hAnsiTheme="minorBidi"/>
              </w:rPr>
            </w:rPrChange>
          </w:rPr>
          <w:commentReference w:id="149"/>
        </w:r>
        <w:commentRangeEnd w:id="150"/>
        <w:r w:rsidR="00101872" w:rsidRPr="001C719D" w:rsidDel="00DA341C">
          <w:rPr>
            <w:rStyle w:val="a8"/>
            <w:rFonts w:asciiTheme="minorBidi" w:hAnsiTheme="minorBidi"/>
            <w:sz w:val="24"/>
            <w:szCs w:val="24"/>
            <w:rPrChange w:id="243" w:author="יוני גרינברג" w:date="2026-01-06T11:40:00Z">
              <w:rPr>
                <w:rStyle w:val="a8"/>
              </w:rPr>
            </w:rPrChange>
          </w:rPr>
          <w:commentReference w:id="150"/>
        </w:r>
      </w:del>
    </w:p>
    <w:p w14:paraId="0A2480D7" w14:textId="77777777" w:rsidR="007C56B1" w:rsidRPr="001C719D" w:rsidRDefault="007C56B1">
      <w:pPr>
        <w:spacing w:after="100"/>
        <w:ind w:left="1440" w:right="580"/>
        <w:jc w:val="left"/>
        <w:rPr>
          <w:rFonts w:asciiTheme="minorBidi" w:hAnsiTheme="minorBidi"/>
          <w:sz w:val="24"/>
          <w:szCs w:val="24"/>
          <w:lang w:val="en-US"/>
          <w:rPrChange w:id="244" w:author="יוני גרינברג" w:date="2026-01-06T11:40:00Z">
            <w:rPr>
              <w:rFonts w:asciiTheme="minorBidi" w:hAnsiTheme="minorBidi"/>
              <w:u w:val="single"/>
              <w:lang w:val="en-US"/>
            </w:rPr>
          </w:rPrChange>
        </w:rPr>
        <w:pPrChange w:id="245" w:author="יוני גרינברג" w:date="2025-12-21T15:09:00Z">
          <w:pPr>
            <w:spacing w:after="100"/>
            <w:ind w:left="1440" w:right="580"/>
            <w:jc w:val="center"/>
          </w:pPr>
        </w:pPrChange>
      </w:pPr>
      <w:r w:rsidRPr="001C719D">
        <w:rPr>
          <w:rFonts w:asciiTheme="minorBidi" w:hAnsiTheme="minorBidi"/>
          <w:b/>
          <w:bCs/>
          <w:sz w:val="24"/>
          <w:szCs w:val="24"/>
          <w:lang w:val="en-US"/>
          <w:rPrChange w:id="246" w:author="יוני גרינברג" w:date="2026-01-06T11:40:00Z">
            <w:rPr>
              <w:rFonts w:asciiTheme="minorBidi" w:hAnsiTheme="minorBidi"/>
              <w:b/>
              <w:bCs/>
              <w:u w:val="single"/>
              <w:lang w:val="en-US"/>
            </w:rPr>
          </w:rPrChange>
        </w:rPr>
        <w:t>Chapter</w:t>
      </w:r>
      <w:proofErr w:type="spellEnd"/>
      <w:r w:rsidRPr="001C719D">
        <w:rPr>
          <w:rFonts w:asciiTheme="minorBidi" w:hAnsiTheme="minorBidi"/>
          <w:b/>
          <w:bCs/>
          <w:sz w:val="24"/>
          <w:szCs w:val="24"/>
          <w:lang w:val="en-US"/>
          <w:rPrChange w:id="247" w:author="יוני גרינברג" w:date="2026-01-06T11:40:00Z">
            <w:rPr>
              <w:rFonts w:asciiTheme="minorBidi" w:hAnsiTheme="minorBidi"/>
              <w:b/>
              <w:bCs/>
              <w:u w:val="single"/>
              <w:lang w:val="en-US"/>
            </w:rPr>
          </w:rPrChange>
        </w:rPr>
        <w:t xml:space="preserve"> 2: Background and Related Work</w:t>
      </w:r>
    </w:p>
    <w:p w14:paraId="356F6729" w14:textId="6FDC5790" w:rsidR="007C56B1" w:rsidRPr="001C719D" w:rsidRDefault="007C56B1" w:rsidP="008E7348">
      <w:pPr>
        <w:spacing w:after="100"/>
        <w:ind w:left="1440" w:right="580"/>
        <w:rPr>
          <w:rFonts w:asciiTheme="minorBidi" w:hAnsiTheme="minorBidi"/>
          <w:sz w:val="24"/>
          <w:szCs w:val="24"/>
          <w:lang w:val="en-US"/>
          <w:rPrChange w:id="248"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49" w:author="יוני גרינברג" w:date="2026-01-06T11:40:00Z">
            <w:rPr>
              <w:rFonts w:asciiTheme="minorBidi" w:hAnsiTheme="minorBidi"/>
              <w:u w:val="single"/>
              <w:lang w:val="en-US"/>
            </w:rPr>
          </w:rPrChange>
        </w:rPr>
        <w:t>2.1</w:t>
      </w:r>
      <w:ins w:id="250"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51" w:author="יוני גרינברג" w:date="2026-01-06T11:40:00Z">
            <w:rPr>
              <w:rFonts w:asciiTheme="minorBidi" w:hAnsiTheme="minorBidi"/>
              <w:u w:val="single"/>
              <w:lang w:val="en-US"/>
            </w:rPr>
          </w:rPrChange>
        </w:rPr>
        <w:t xml:space="preserve"> Reasons to Use Ultrasound</w:t>
      </w:r>
    </w:p>
    <w:p w14:paraId="0DD56C6F" w14:textId="7E75E11E" w:rsidR="007C56B1" w:rsidRPr="001C719D" w:rsidRDefault="007C56B1" w:rsidP="008E7348">
      <w:pPr>
        <w:spacing w:after="100"/>
        <w:ind w:left="1440" w:right="580"/>
        <w:rPr>
          <w:rFonts w:asciiTheme="minorBidi" w:hAnsiTheme="minorBidi"/>
          <w:sz w:val="24"/>
          <w:szCs w:val="24"/>
          <w:lang w:val="en-US"/>
          <w:rPrChange w:id="252"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53" w:author="יוני גרינברג" w:date="2026-01-06T11:40:00Z">
            <w:rPr>
              <w:rFonts w:asciiTheme="minorBidi" w:hAnsiTheme="minorBidi"/>
              <w:u w:val="single"/>
              <w:lang w:val="en-US"/>
            </w:rPr>
          </w:rPrChange>
        </w:rPr>
        <w:t>2.1.1</w:t>
      </w:r>
      <w:ins w:id="254"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55" w:author="יוני גרינברג" w:date="2026-01-06T11:40:00Z">
            <w:rPr>
              <w:rFonts w:asciiTheme="minorBidi" w:hAnsiTheme="minorBidi"/>
              <w:u w:val="single"/>
              <w:lang w:val="en-US"/>
            </w:rPr>
          </w:rPrChange>
        </w:rPr>
        <w:t xml:space="preserve"> Overcoming RF Interference and Spectrum Congestion</w:t>
      </w:r>
    </w:p>
    <w:p w14:paraId="4FAD9E50" w14:textId="02005CAA" w:rsidR="007C56B1" w:rsidRPr="001C719D" w:rsidRDefault="007C56B1" w:rsidP="008E7348">
      <w:pPr>
        <w:spacing w:after="100"/>
        <w:ind w:left="1440" w:right="580"/>
        <w:rPr>
          <w:rFonts w:asciiTheme="minorBidi" w:hAnsiTheme="minorBidi"/>
          <w:sz w:val="24"/>
          <w:szCs w:val="24"/>
          <w:lang w:val="en-US"/>
          <w:rPrChange w:id="256"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57" w:author="יוני גרינברג" w:date="2026-01-06T11:40:00Z">
            <w:rPr>
              <w:rFonts w:asciiTheme="minorBidi" w:hAnsiTheme="minorBidi"/>
              <w:u w:val="single"/>
              <w:lang w:val="en-US"/>
            </w:rPr>
          </w:rPrChange>
        </w:rPr>
        <w:t>2.1.2</w:t>
      </w:r>
      <w:ins w:id="258"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59" w:author="יוני גרינברג" w:date="2026-01-06T11:40:00Z">
            <w:rPr>
              <w:rFonts w:asciiTheme="minorBidi" w:hAnsiTheme="minorBidi"/>
              <w:u w:val="single"/>
              <w:lang w:val="en-US"/>
            </w:rPr>
          </w:rPrChange>
        </w:rPr>
        <w:t xml:space="preserve"> Security and Signal Containment</w:t>
      </w:r>
    </w:p>
    <w:p w14:paraId="529F418C" w14:textId="6F11F5B5" w:rsidR="007C56B1" w:rsidRPr="001C719D" w:rsidRDefault="007C56B1" w:rsidP="008E7348">
      <w:pPr>
        <w:spacing w:after="100"/>
        <w:ind w:left="1440" w:right="580"/>
        <w:rPr>
          <w:rFonts w:asciiTheme="minorBidi" w:hAnsiTheme="minorBidi"/>
          <w:sz w:val="24"/>
          <w:szCs w:val="24"/>
          <w:lang w:val="en-US"/>
          <w:rPrChange w:id="260"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61" w:author="יוני גרינברג" w:date="2026-01-06T11:40:00Z">
            <w:rPr>
              <w:rFonts w:asciiTheme="minorBidi" w:hAnsiTheme="minorBidi"/>
              <w:u w:val="single"/>
              <w:lang w:val="en-US"/>
            </w:rPr>
          </w:rPrChange>
        </w:rPr>
        <w:t>2.2</w:t>
      </w:r>
      <w:ins w:id="262"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63" w:author="יוני גרינברג" w:date="2026-01-06T11:40:00Z">
            <w:rPr>
              <w:rFonts w:asciiTheme="minorBidi" w:hAnsiTheme="minorBidi"/>
              <w:u w:val="single"/>
              <w:lang w:val="en-US"/>
            </w:rPr>
          </w:rPrChange>
        </w:rPr>
        <w:t xml:space="preserve"> Specific Environmental Struggles (Conductive Media)</w:t>
      </w:r>
    </w:p>
    <w:p w14:paraId="42A27392" w14:textId="2F3CC09A" w:rsidR="007C56B1" w:rsidRPr="001C719D" w:rsidRDefault="007C56B1" w:rsidP="008E7348">
      <w:pPr>
        <w:spacing w:after="100"/>
        <w:ind w:left="1440" w:right="580"/>
        <w:rPr>
          <w:rFonts w:asciiTheme="minorBidi" w:hAnsiTheme="minorBidi"/>
          <w:sz w:val="24"/>
          <w:szCs w:val="24"/>
          <w:lang w:val="en-US"/>
          <w:rPrChange w:id="264"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65" w:author="יוני גרינברג" w:date="2026-01-06T11:40:00Z">
            <w:rPr>
              <w:rFonts w:asciiTheme="minorBidi" w:hAnsiTheme="minorBidi"/>
              <w:u w:val="single"/>
              <w:lang w:val="en-US"/>
            </w:rPr>
          </w:rPrChange>
        </w:rPr>
        <w:t>2.3</w:t>
      </w:r>
      <w:ins w:id="266"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67" w:author="יוני גרינברג" w:date="2026-01-06T11:40:00Z">
            <w:rPr>
              <w:rFonts w:asciiTheme="minorBidi" w:hAnsiTheme="minorBidi"/>
              <w:u w:val="single"/>
              <w:lang w:val="en-US"/>
            </w:rPr>
          </w:rPrChange>
        </w:rPr>
        <w:t xml:space="preserve"> Ultrasound Communication vs. Traditional Methods </w:t>
      </w:r>
    </w:p>
    <w:p w14:paraId="6D388E77" w14:textId="3EDA3F8C" w:rsidR="007C56B1" w:rsidRPr="001C719D" w:rsidRDefault="007C56B1" w:rsidP="008E7348">
      <w:pPr>
        <w:spacing w:after="100"/>
        <w:ind w:left="1440" w:right="580"/>
        <w:rPr>
          <w:rFonts w:asciiTheme="minorBidi" w:hAnsiTheme="minorBidi"/>
          <w:sz w:val="24"/>
          <w:szCs w:val="24"/>
          <w:lang w:val="en-US"/>
          <w:rPrChange w:id="268"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69" w:author="יוני גרינברג" w:date="2026-01-06T11:40:00Z">
            <w:rPr>
              <w:rFonts w:asciiTheme="minorBidi" w:hAnsiTheme="minorBidi"/>
              <w:u w:val="single"/>
              <w:lang w:val="en-US"/>
            </w:rPr>
          </w:rPrChange>
        </w:rPr>
        <w:t>2.4</w:t>
      </w:r>
      <w:ins w:id="270"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71" w:author="יוני גרינברג" w:date="2026-01-06T11:40:00Z">
            <w:rPr>
              <w:rFonts w:asciiTheme="minorBidi" w:hAnsiTheme="minorBidi"/>
              <w:u w:val="single"/>
              <w:lang w:val="en-US"/>
            </w:rPr>
          </w:rPrChange>
        </w:rPr>
        <w:t xml:space="preserve"> Benefits of Sending Data over Sound: Summary</w:t>
      </w:r>
    </w:p>
    <w:p w14:paraId="2DBE50AF" w14:textId="77777777" w:rsidR="007C56B1" w:rsidRPr="001C719D" w:rsidRDefault="007C56B1">
      <w:pPr>
        <w:spacing w:after="100"/>
        <w:ind w:left="1440" w:right="580"/>
        <w:jc w:val="left"/>
        <w:rPr>
          <w:rFonts w:asciiTheme="minorBidi" w:hAnsiTheme="minorBidi"/>
          <w:sz w:val="24"/>
          <w:szCs w:val="24"/>
          <w:lang w:val="en-US"/>
          <w:rPrChange w:id="272" w:author="יוני גרינברג" w:date="2026-01-06T11:40:00Z">
            <w:rPr>
              <w:rFonts w:asciiTheme="minorBidi" w:hAnsiTheme="minorBidi"/>
              <w:u w:val="single"/>
              <w:lang w:val="en-US"/>
            </w:rPr>
          </w:rPrChange>
        </w:rPr>
        <w:pPrChange w:id="273" w:author="יוני גרינברג" w:date="2025-12-21T15:09:00Z">
          <w:pPr>
            <w:spacing w:after="100"/>
            <w:ind w:left="1440" w:right="580"/>
            <w:jc w:val="center"/>
          </w:pPr>
        </w:pPrChange>
      </w:pPr>
      <w:r w:rsidRPr="001C719D">
        <w:rPr>
          <w:rFonts w:asciiTheme="minorBidi" w:hAnsiTheme="minorBidi"/>
          <w:b/>
          <w:bCs/>
          <w:sz w:val="24"/>
          <w:szCs w:val="24"/>
          <w:lang w:val="en-US"/>
          <w:rPrChange w:id="274" w:author="יוני גרינברג" w:date="2026-01-06T11:40:00Z">
            <w:rPr>
              <w:rFonts w:asciiTheme="minorBidi" w:hAnsiTheme="minorBidi"/>
              <w:b/>
              <w:bCs/>
              <w:u w:val="single"/>
              <w:lang w:val="en-US"/>
            </w:rPr>
          </w:rPrChange>
        </w:rPr>
        <w:t>Chapter 3: General Steps of Implementation</w:t>
      </w:r>
    </w:p>
    <w:p w14:paraId="792A2150" w14:textId="2F59DABA" w:rsidR="007C56B1" w:rsidRPr="001C719D" w:rsidRDefault="007C56B1" w:rsidP="008E7348">
      <w:pPr>
        <w:spacing w:after="100"/>
        <w:ind w:left="1440" w:right="580"/>
        <w:rPr>
          <w:rFonts w:asciiTheme="minorBidi" w:hAnsiTheme="minorBidi"/>
          <w:sz w:val="24"/>
          <w:szCs w:val="24"/>
          <w:lang w:val="en-US"/>
          <w:rPrChange w:id="275"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76" w:author="יוני גרינברג" w:date="2026-01-06T11:40:00Z">
            <w:rPr>
              <w:rFonts w:asciiTheme="minorBidi" w:hAnsiTheme="minorBidi"/>
              <w:u w:val="single"/>
              <w:lang w:val="en-US"/>
            </w:rPr>
          </w:rPrChange>
        </w:rPr>
        <w:t>3.1</w:t>
      </w:r>
      <w:ins w:id="277"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78" w:author="יוני גרינברג" w:date="2026-01-06T11:40:00Z">
            <w:rPr>
              <w:rFonts w:asciiTheme="minorBidi" w:hAnsiTheme="minorBidi"/>
              <w:u w:val="single"/>
              <w:lang w:val="en-US"/>
            </w:rPr>
          </w:rPrChange>
        </w:rPr>
        <w:t xml:space="preserve"> Data Encoding: Frequency-Shift Keying (FSK)</w:t>
      </w:r>
    </w:p>
    <w:p w14:paraId="604CEECD" w14:textId="33B4CBBB" w:rsidR="007C56B1" w:rsidRPr="001C719D" w:rsidRDefault="007C56B1" w:rsidP="008E7348">
      <w:pPr>
        <w:spacing w:after="100"/>
        <w:ind w:left="1440" w:right="580"/>
        <w:rPr>
          <w:rFonts w:asciiTheme="minorBidi" w:hAnsiTheme="minorBidi"/>
          <w:sz w:val="24"/>
          <w:szCs w:val="24"/>
          <w:lang w:val="en-US"/>
          <w:rPrChange w:id="279"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80" w:author="יוני גרינברג" w:date="2026-01-06T11:40:00Z">
            <w:rPr>
              <w:rFonts w:asciiTheme="minorBidi" w:hAnsiTheme="minorBidi"/>
              <w:u w:val="single"/>
              <w:lang w:val="en-US"/>
            </w:rPr>
          </w:rPrChange>
        </w:rPr>
        <w:t>3.1.1</w:t>
      </w:r>
      <w:ins w:id="281"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82" w:author="יוני גרינברג" w:date="2026-01-06T11:40:00Z">
            <w:rPr>
              <w:rFonts w:asciiTheme="minorBidi" w:hAnsiTheme="minorBidi"/>
              <w:u w:val="single"/>
              <w:lang w:val="en-US"/>
            </w:rPr>
          </w:rPrChange>
        </w:rPr>
        <w:t xml:space="preserve"> Frequency Selection </w:t>
      </w:r>
    </w:p>
    <w:p w14:paraId="02720851" w14:textId="7DAA682C" w:rsidR="007C56B1" w:rsidRPr="001C719D" w:rsidRDefault="007C56B1" w:rsidP="008E7348">
      <w:pPr>
        <w:spacing w:after="100"/>
        <w:ind w:left="1440" w:right="580"/>
        <w:rPr>
          <w:rFonts w:asciiTheme="minorBidi" w:hAnsiTheme="minorBidi"/>
          <w:sz w:val="24"/>
          <w:szCs w:val="24"/>
          <w:lang w:val="en-US"/>
          <w:rPrChange w:id="283"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84" w:author="יוני גרינברג" w:date="2026-01-06T11:40:00Z">
            <w:rPr>
              <w:rFonts w:asciiTheme="minorBidi" w:hAnsiTheme="minorBidi"/>
              <w:u w:val="single"/>
              <w:lang w:val="en-US"/>
            </w:rPr>
          </w:rPrChange>
        </w:rPr>
        <w:t>3.1.2</w:t>
      </w:r>
      <w:ins w:id="285"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86" w:author="יוני גרינברג" w:date="2026-01-06T11:40:00Z">
            <w:rPr>
              <w:rFonts w:asciiTheme="minorBidi" w:hAnsiTheme="minorBidi"/>
              <w:u w:val="single"/>
              <w:lang w:val="en-US"/>
            </w:rPr>
          </w:rPrChange>
        </w:rPr>
        <w:t xml:space="preserve"> Bit Duration </w:t>
      </w:r>
    </w:p>
    <w:p w14:paraId="6BB5B6BB" w14:textId="21937628" w:rsidR="007C56B1" w:rsidRPr="001C719D" w:rsidRDefault="007C56B1" w:rsidP="008E7348">
      <w:pPr>
        <w:spacing w:after="100"/>
        <w:ind w:left="1440" w:right="580"/>
        <w:rPr>
          <w:rFonts w:asciiTheme="minorBidi" w:hAnsiTheme="minorBidi"/>
          <w:sz w:val="24"/>
          <w:szCs w:val="24"/>
          <w:lang w:val="en-US"/>
          <w:rPrChange w:id="287"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88" w:author="יוני גרינברג" w:date="2026-01-06T11:40:00Z">
            <w:rPr>
              <w:rFonts w:asciiTheme="minorBidi" w:hAnsiTheme="minorBidi"/>
              <w:u w:val="single"/>
              <w:lang w:val="en-US"/>
            </w:rPr>
          </w:rPrChange>
        </w:rPr>
        <w:t>3.2</w:t>
      </w:r>
      <w:ins w:id="289"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90" w:author="יוני גרינברג" w:date="2026-01-06T11:40:00Z">
            <w:rPr>
              <w:rFonts w:asciiTheme="minorBidi" w:hAnsiTheme="minorBidi"/>
              <w:u w:val="single"/>
              <w:lang w:val="en-US"/>
            </w:rPr>
          </w:rPrChange>
        </w:rPr>
        <w:t xml:space="preserve"> Connection Establishment: CSMA/CA with RTS/CTS </w:t>
      </w:r>
    </w:p>
    <w:p w14:paraId="353023B1" w14:textId="0095C86B" w:rsidR="007C56B1" w:rsidRPr="001C719D" w:rsidRDefault="007C56B1" w:rsidP="008E7348">
      <w:pPr>
        <w:spacing w:after="100"/>
        <w:ind w:left="1440" w:right="580"/>
        <w:rPr>
          <w:rFonts w:asciiTheme="minorBidi" w:hAnsiTheme="minorBidi"/>
          <w:sz w:val="24"/>
          <w:szCs w:val="24"/>
          <w:lang w:val="en-US"/>
          <w:rPrChange w:id="291"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92" w:author="יוני גרינברג" w:date="2026-01-06T11:40:00Z">
            <w:rPr>
              <w:rFonts w:asciiTheme="minorBidi" w:hAnsiTheme="minorBidi"/>
              <w:u w:val="single"/>
              <w:lang w:val="en-US"/>
            </w:rPr>
          </w:rPrChange>
        </w:rPr>
        <w:t>3.2.1</w:t>
      </w:r>
      <w:ins w:id="293"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94" w:author="יוני גרינברג" w:date="2026-01-06T11:40:00Z">
            <w:rPr>
              <w:rFonts w:asciiTheme="minorBidi" w:hAnsiTheme="minorBidi"/>
              <w:u w:val="single"/>
              <w:lang w:val="en-US"/>
            </w:rPr>
          </w:rPrChange>
        </w:rPr>
        <w:t xml:space="preserve"> Frame Structure 3.2.2 Transmitter Implementation </w:t>
      </w:r>
    </w:p>
    <w:p w14:paraId="12D5FC2B" w14:textId="7EBBF347" w:rsidR="007C56B1" w:rsidRPr="001C719D" w:rsidRDefault="007C56B1" w:rsidP="008E7348">
      <w:pPr>
        <w:spacing w:after="100"/>
        <w:ind w:left="1440" w:right="580"/>
        <w:rPr>
          <w:rFonts w:asciiTheme="minorBidi" w:hAnsiTheme="minorBidi"/>
          <w:sz w:val="24"/>
          <w:szCs w:val="24"/>
          <w:lang w:val="en-US"/>
          <w:rPrChange w:id="295"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296" w:author="יוני גרינברג" w:date="2026-01-06T11:40:00Z">
            <w:rPr>
              <w:rFonts w:asciiTheme="minorBidi" w:hAnsiTheme="minorBidi"/>
              <w:u w:val="single"/>
              <w:lang w:val="en-US"/>
            </w:rPr>
          </w:rPrChange>
        </w:rPr>
        <w:t>3.2.3</w:t>
      </w:r>
      <w:ins w:id="297"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298" w:author="יוני גרינברג" w:date="2026-01-06T11:40:00Z">
            <w:rPr>
              <w:rFonts w:asciiTheme="minorBidi" w:hAnsiTheme="minorBidi"/>
              <w:u w:val="single"/>
              <w:lang w:val="en-US"/>
            </w:rPr>
          </w:rPrChange>
        </w:rPr>
        <w:t xml:space="preserve"> Receiver Implementation </w:t>
      </w:r>
    </w:p>
    <w:p w14:paraId="3637C04F" w14:textId="09B1AD6F" w:rsidR="007C56B1" w:rsidRPr="001C719D" w:rsidRDefault="007C56B1" w:rsidP="008E7348">
      <w:pPr>
        <w:spacing w:after="100"/>
        <w:ind w:left="1440" w:right="580"/>
        <w:rPr>
          <w:rFonts w:asciiTheme="minorBidi" w:hAnsiTheme="minorBidi"/>
          <w:sz w:val="24"/>
          <w:szCs w:val="24"/>
          <w:lang w:val="en-US"/>
          <w:rPrChange w:id="299" w:author="יוני גרינברג" w:date="2026-01-06T11:40:00Z">
            <w:rPr>
              <w:rFonts w:asciiTheme="minorBidi" w:hAnsiTheme="minorBidi"/>
              <w:u w:val="single"/>
              <w:lang w:val="en-US"/>
            </w:rPr>
          </w:rPrChange>
        </w:rPr>
      </w:pPr>
      <w:r w:rsidRPr="001C719D">
        <w:rPr>
          <w:rFonts w:asciiTheme="minorBidi" w:hAnsiTheme="minorBidi"/>
          <w:sz w:val="24"/>
          <w:szCs w:val="24"/>
          <w:lang w:val="en-US"/>
          <w:rPrChange w:id="300" w:author="יוני גרינברג" w:date="2026-01-06T11:40:00Z">
            <w:rPr>
              <w:rFonts w:asciiTheme="minorBidi" w:hAnsiTheme="minorBidi"/>
              <w:u w:val="single"/>
              <w:lang w:val="en-US"/>
            </w:rPr>
          </w:rPrChange>
        </w:rPr>
        <w:t>3.2.4</w:t>
      </w:r>
      <w:ins w:id="301"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302" w:author="יוני גרינברג" w:date="2026-01-06T11:40:00Z">
            <w:rPr>
              <w:rFonts w:asciiTheme="minorBidi" w:hAnsiTheme="minorBidi"/>
              <w:u w:val="single"/>
              <w:lang w:val="en-US"/>
            </w:rPr>
          </w:rPrChange>
        </w:rPr>
        <w:t xml:space="preserve"> Collision Avoidance Algorithm (CSMA/CA) &amp; Flow </w:t>
      </w:r>
    </w:p>
    <w:p w14:paraId="13D96381" w14:textId="22CA64A9" w:rsidR="007C56B1" w:rsidRDefault="007C56B1" w:rsidP="008E7348">
      <w:pPr>
        <w:spacing w:after="100"/>
        <w:ind w:left="1440" w:right="580"/>
        <w:rPr>
          <w:ins w:id="303" w:author="יוני גרינברג" w:date="2026-01-06T11:44:00Z"/>
          <w:rFonts w:asciiTheme="minorBidi" w:hAnsiTheme="minorBidi"/>
          <w:sz w:val="24"/>
          <w:szCs w:val="24"/>
          <w:lang w:val="en-US"/>
        </w:rPr>
      </w:pPr>
      <w:r w:rsidRPr="001C719D">
        <w:rPr>
          <w:rFonts w:asciiTheme="minorBidi" w:hAnsiTheme="minorBidi"/>
          <w:sz w:val="24"/>
          <w:szCs w:val="24"/>
          <w:lang w:val="en-US"/>
          <w:rPrChange w:id="304" w:author="יוני גרינברג" w:date="2026-01-06T11:40:00Z">
            <w:rPr>
              <w:rFonts w:asciiTheme="minorBidi" w:hAnsiTheme="minorBidi"/>
              <w:u w:val="single"/>
              <w:lang w:val="en-US"/>
            </w:rPr>
          </w:rPrChange>
        </w:rPr>
        <w:t>3.3</w:t>
      </w:r>
      <w:ins w:id="305" w:author="יוני גרינברג" w:date="2026-01-06T11:51:00Z">
        <w:r w:rsidR="00DA341C">
          <w:rPr>
            <w:rFonts w:asciiTheme="minorBidi" w:hAnsiTheme="minorBidi"/>
            <w:sz w:val="24"/>
            <w:szCs w:val="24"/>
            <w:lang w:val="en-US"/>
          </w:rPr>
          <w:t>.</w:t>
        </w:r>
      </w:ins>
      <w:r w:rsidRPr="001C719D">
        <w:rPr>
          <w:rFonts w:asciiTheme="minorBidi" w:hAnsiTheme="minorBidi"/>
          <w:sz w:val="24"/>
          <w:szCs w:val="24"/>
          <w:lang w:val="en-US"/>
          <w:rPrChange w:id="306" w:author="יוני גרינברג" w:date="2026-01-06T11:40:00Z">
            <w:rPr>
              <w:rFonts w:asciiTheme="minorBidi" w:hAnsiTheme="minorBidi"/>
              <w:u w:val="single"/>
              <w:lang w:val="en-US"/>
            </w:rPr>
          </w:rPrChange>
        </w:rPr>
        <w:t xml:space="preserve"> Cross-Platform Implementation (Android vs. iOS)</w:t>
      </w:r>
    </w:p>
    <w:p w14:paraId="16C9085C" w14:textId="1A59CB94" w:rsidR="001C719D" w:rsidRPr="001C719D" w:rsidRDefault="001C719D" w:rsidP="008E7348">
      <w:pPr>
        <w:spacing w:after="100"/>
        <w:ind w:left="1440" w:right="580"/>
        <w:rPr>
          <w:rFonts w:asciiTheme="minorBidi" w:hAnsiTheme="minorBidi"/>
          <w:sz w:val="24"/>
          <w:szCs w:val="24"/>
          <w:lang w:val="en-US"/>
          <w:rPrChange w:id="307" w:author="יוני גרינברג" w:date="2026-01-06T11:40:00Z">
            <w:rPr>
              <w:rFonts w:asciiTheme="minorBidi" w:hAnsiTheme="minorBidi"/>
              <w:u w:val="single"/>
              <w:lang w:val="en-US"/>
            </w:rPr>
          </w:rPrChange>
        </w:rPr>
      </w:pPr>
      <w:ins w:id="308" w:author="יוני גרינברג" w:date="2026-01-06T11:44:00Z">
        <w:r w:rsidRPr="008D1887">
          <w:rPr>
            <w:rFonts w:asciiTheme="minorBidi" w:eastAsia="Times New Roman" w:hAnsiTheme="minorBidi"/>
            <w:b/>
            <w:bCs/>
            <w:sz w:val="24"/>
            <w:szCs w:val="24"/>
            <w:lang w:val="en-US"/>
          </w:rPr>
          <w:t>3.3</w:t>
        </w:r>
      </w:ins>
      <w:ins w:id="309" w:author="יוני גרינברג" w:date="2026-01-06T11:51:00Z">
        <w:r w:rsidR="00DA341C">
          <w:rPr>
            <w:rFonts w:asciiTheme="minorBidi" w:eastAsia="Times New Roman" w:hAnsiTheme="minorBidi"/>
            <w:b/>
            <w:bCs/>
            <w:sz w:val="24"/>
            <w:szCs w:val="24"/>
            <w:lang w:val="en-US"/>
          </w:rPr>
          <w:t>.</w:t>
        </w:r>
      </w:ins>
      <w:ins w:id="310" w:author="יוני גרינברג" w:date="2026-01-06T11:44:00Z">
        <w:r w:rsidRPr="008D1887">
          <w:rPr>
            <w:rFonts w:asciiTheme="minorBidi" w:eastAsia="Times New Roman" w:hAnsiTheme="minorBidi"/>
            <w:b/>
            <w:bCs/>
            <w:sz w:val="24"/>
            <w:szCs w:val="24"/>
            <w:lang w:val="en-US"/>
          </w:rPr>
          <w:t xml:space="preserve"> Transmission thou water medium</w:t>
        </w:r>
      </w:ins>
    </w:p>
    <w:p w14:paraId="15CB064F" w14:textId="77777777" w:rsidR="007C56B1" w:rsidRPr="001C719D" w:rsidRDefault="007C56B1" w:rsidP="008E7348">
      <w:pPr>
        <w:spacing w:after="100"/>
        <w:ind w:left="1440" w:right="580"/>
        <w:rPr>
          <w:rFonts w:asciiTheme="minorBidi" w:hAnsiTheme="minorBidi"/>
          <w:sz w:val="24"/>
          <w:szCs w:val="24"/>
          <w:lang w:val="en-US"/>
          <w:rPrChange w:id="311" w:author="יוני גרינברג" w:date="2026-01-06T11:40:00Z">
            <w:rPr>
              <w:rFonts w:asciiTheme="minorBidi" w:hAnsiTheme="minorBidi"/>
              <w:u w:val="single"/>
              <w:lang w:val="en-US"/>
            </w:rPr>
          </w:rPrChange>
        </w:rPr>
      </w:pPr>
      <w:r w:rsidRPr="001C719D">
        <w:rPr>
          <w:rFonts w:asciiTheme="minorBidi" w:hAnsiTheme="minorBidi"/>
          <w:b/>
          <w:bCs/>
          <w:sz w:val="24"/>
          <w:szCs w:val="24"/>
          <w:lang w:val="en-US"/>
          <w:rPrChange w:id="312" w:author="יוני גרינברג" w:date="2026-01-06T11:40:00Z">
            <w:rPr>
              <w:rFonts w:asciiTheme="minorBidi" w:hAnsiTheme="minorBidi"/>
              <w:b/>
              <w:bCs/>
              <w:u w:val="single"/>
              <w:lang w:val="en-US"/>
            </w:rPr>
          </w:rPrChange>
        </w:rPr>
        <w:t>Chapter 4: Expected Results</w:t>
      </w:r>
    </w:p>
    <w:p w14:paraId="28BDD240" w14:textId="77777777" w:rsidR="007C56B1" w:rsidRPr="001C719D" w:rsidRDefault="007C56B1" w:rsidP="008E7348">
      <w:pPr>
        <w:spacing w:after="100"/>
        <w:ind w:left="1440" w:right="580"/>
        <w:rPr>
          <w:ins w:id="313" w:author="בר הרוש" w:date="2026-01-03T22:34:00Z"/>
          <w:rFonts w:asciiTheme="minorBidi" w:hAnsiTheme="minorBidi"/>
          <w:sz w:val="24"/>
          <w:szCs w:val="24"/>
          <w:lang w:val="en-US"/>
          <w:rPrChange w:id="314" w:author="יוני גרינברג" w:date="2026-01-06T11:40:00Z">
            <w:rPr>
              <w:ins w:id="315" w:author="בר הרוש" w:date="2026-01-03T22:34:00Z"/>
              <w:rFonts w:asciiTheme="minorBidi" w:hAnsiTheme="minorBidi"/>
              <w:u w:val="single"/>
              <w:lang w:val="en-US"/>
            </w:rPr>
          </w:rPrChange>
        </w:rPr>
      </w:pPr>
      <w:r w:rsidRPr="001C719D">
        <w:rPr>
          <w:rFonts w:asciiTheme="minorBidi" w:hAnsiTheme="minorBidi"/>
          <w:b/>
          <w:bCs/>
          <w:sz w:val="24"/>
          <w:szCs w:val="24"/>
          <w:lang w:val="en-US"/>
          <w:rPrChange w:id="316" w:author="יוני גרינברג" w:date="2026-01-06T11:40:00Z">
            <w:rPr>
              <w:rFonts w:asciiTheme="minorBidi" w:hAnsiTheme="minorBidi"/>
              <w:b/>
              <w:bCs/>
              <w:u w:val="single"/>
              <w:lang w:val="en-US"/>
            </w:rPr>
          </w:rPrChange>
        </w:rPr>
        <w:t>Chapter 5: Preliminary Software Engineering Documents</w:t>
      </w:r>
    </w:p>
    <w:p w14:paraId="02DB0CD1" w14:textId="582C7BF9" w:rsidR="00542174" w:rsidRPr="001C719D" w:rsidRDefault="00542174" w:rsidP="008E7348">
      <w:pPr>
        <w:spacing w:after="100"/>
        <w:ind w:left="1440" w:right="580"/>
        <w:rPr>
          <w:rFonts w:asciiTheme="minorBidi" w:hAnsiTheme="minorBidi"/>
          <w:sz w:val="24"/>
          <w:szCs w:val="24"/>
          <w:lang w:val="en-US"/>
          <w:rPrChange w:id="317" w:author="יוני גרינברג" w:date="2026-01-06T11:40:00Z">
            <w:rPr>
              <w:rFonts w:asciiTheme="minorBidi" w:hAnsiTheme="minorBidi"/>
              <w:u w:val="single"/>
              <w:lang w:val="en-US"/>
            </w:rPr>
          </w:rPrChange>
        </w:rPr>
      </w:pPr>
      <w:ins w:id="318" w:author="בר הרוש" w:date="2026-01-03T22:34:00Z">
        <w:r w:rsidRPr="001C719D">
          <w:rPr>
            <w:rFonts w:asciiTheme="minorBidi" w:hAnsiTheme="minorBidi"/>
            <w:b/>
            <w:bCs/>
            <w:sz w:val="24"/>
            <w:szCs w:val="24"/>
            <w:lang w:val="en-US"/>
            <w:rPrChange w:id="319" w:author="יוני גרינברג" w:date="2026-01-06T11:40:00Z">
              <w:rPr>
                <w:rFonts w:asciiTheme="minorBidi" w:hAnsiTheme="minorBidi"/>
                <w:b/>
                <w:bCs/>
                <w:u w:val="single"/>
                <w:lang w:val="en-US"/>
              </w:rPr>
            </w:rPrChange>
          </w:rPr>
          <w:t>Chapter</w:t>
        </w:r>
        <w:r w:rsidRPr="001C719D">
          <w:rPr>
            <w:rFonts w:asciiTheme="minorBidi" w:hAnsiTheme="minorBidi"/>
            <w:sz w:val="24"/>
            <w:szCs w:val="24"/>
            <w:lang w:val="en-US"/>
            <w:rPrChange w:id="320" w:author="יוני גרינברג" w:date="2026-01-06T11:40:00Z">
              <w:rPr>
                <w:rFonts w:asciiTheme="minorBidi" w:hAnsiTheme="minorBidi"/>
                <w:u w:val="single"/>
                <w:lang w:val="en-US"/>
              </w:rPr>
            </w:rPrChange>
          </w:rPr>
          <w:t xml:space="preserve"> </w:t>
        </w:r>
        <w:proofErr w:type="gramStart"/>
        <w:r w:rsidRPr="001C719D">
          <w:rPr>
            <w:rFonts w:asciiTheme="minorBidi" w:hAnsiTheme="minorBidi"/>
            <w:sz w:val="24"/>
            <w:szCs w:val="24"/>
            <w:lang w:val="en-US"/>
            <w:rPrChange w:id="321" w:author="יוני גרינברג" w:date="2026-01-06T11:40:00Z">
              <w:rPr>
                <w:rFonts w:asciiTheme="minorBidi" w:hAnsiTheme="minorBidi"/>
                <w:u w:val="single"/>
                <w:lang w:val="en-US"/>
              </w:rPr>
            </w:rPrChange>
          </w:rPr>
          <w:t>6 :Testing</w:t>
        </w:r>
        <w:proofErr w:type="gramEnd"/>
        <w:r w:rsidRPr="001C719D">
          <w:rPr>
            <w:rFonts w:asciiTheme="minorBidi" w:hAnsiTheme="minorBidi"/>
            <w:sz w:val="24"/>
            <w:szCs w:val="24"/>
            <w:lang w:val="en-US"/>
            <w:rPrChange w:id="322" w:author="יוני גרינברג" w:date="2026-01-06T11:40:00Z">
              <w:rPr>
                <w:rFonts w:asciiTheme="minorBidi" w:hAnsiTheme="minorBidi"/>
                <w:u w:val="single"/>
                <w:lang w:val="en-US"/>
              </w:rPr>
            </w:rPrChange>
          </w:rPr>
          <w:t xml:space="preserve"> </w:t>
        </w:r>
      </w:ins>
    </w:p>
    <w:p w14:paraId="1537BB04" w14:textId="49D4390D" w:rsidR="007C56B1" w:rsidRPr="001C719D" w:rsidRDefault="007C56B1" w:rsidP="008E7348">
      <w:pPr>
        <w:spacing w:after="100"/>
        <w:ind w:left="1440" w:right="580"/>
        <w:rPr>
          <w:rFonts w:asciiTheme="minorBidi" w:hAnsiTheme="minorBidi"/>
          <w:sz w:val="24"/>
          <w:szCs w:val="24"/>
          <w:lang w:val="en-US"/>
          <w:rPrChange w:id="323" w:author="יוני גרינברג" w:date="2026-01-06T11:40:00Z">
            <w:rPr>
              <w:rFonts w:asciiTheme="minorBidi" w:hAnsiTheme="minorBidi"/>
              <w:u w:val="single"/>
              <w:lang w:val="en-US"/>
            </w:rPr>
          </w:rPrChange>
        </w:rPr>
      </w:pPr>
      <w:r w:rsidRPr="001C719D">
        <w:rPr>
          <w:rFonts w:asciiTheme="minorBidi" w:hAnsiTheme="minorBidi"/>
          <w:b/>
          <w:bCs/>
          <w:sz w:val="24"/>
          <w:szCs w:val="24"/>
          <w:lang w:val="en-US"/>
          <w:rPrChange w:id="324" w:author="יוני גרינברג" w:date="2026-01-06T11:40:00Z">
            <w:rPr>
              <w:rFonts w:asciiTheme="minorBidi" w:hAnsiTheme="minorBidi"/>
              <w:b/>
              <w:bCs/>
              <w:u w:val="single"/>
              <w:lang w:val="en-US"/>
            </w:rPr>
          </w:rPrChange>
        </w:rPr>
        <w:t xml:space="preserve">Chapter </w:t>
      </w:r>
      <w:del w:id="325" w:author="בר הרוש" w:date="2026-01-03T22:34:00Z">
        <w:r w:rsidRPr="001C719D" w:rsidDel="00542174">
          <w:rPr>
            <w:rFonts w:asciiTheme="minorBidi" w:hAnsiTheme="minorBidi"/>
            <w:b/>
            <w:bCs/>
            <w:sz w:val="24"/>
            <w:szCs w:val="24"/>
            <w:lang w:val="en-US"/>
            <w:rPrChange w:id="326" w:author="יוני גרינברג" w:date="2026-01-06T11:40:00Z">
              <w:rPr>
                <w:rFonts w:asciiTheme="minorBidi" w:hAnsiTheme="minorBidi"/>
                <w:b/>
                <w:bCs/>
                <w:u w:val="single"/>
                <w:lang w:val="en-US"/>
              </w:rPr>
            </w:rPrChange>
          </w:rPr>
          <w:delText>6</w:delText>
        </w:r>
      </w:del>
      <w:ins w:id="327" w:author="בר הרוש" w:date="2026-01-03T22:34:00Z">
        <w:r w:rsidR="00542174" w:rsidRPr="001C719D">
          <w:rPr>
            <w:rFonts w:asciiTheme="minorBidi" w:hAnsiTheme="minorBidi"/>
            <w:b/>
            <w:bCs/>
            <w:sz w:val="24"/>
            <w:szCs w:val="24"/>
            <w:lang w:val="en-US"/>
            <w:rPrChange w:id="328" w:author="יוני גרינברג" w:date="2026-01-06T11:40:00Z">
              <w:rPr>
                <w:rFonts w:asciiTheme="minorBidi" w:hAnsiTheme="minorBidi"/>
                <w:b/>
                <w:bCs/>
                <w:u w:val="single"/>
                <w:lang w:val="en-US"/>
              </w:rPr>
            </w:rPrChange>
          </w:rPr>
          <w:t>7</w:t>
        </w:r>
      </w:ins>
      <w:r w:rsidRPr="001C719D">
        <w:rPr>
          <w:rFonts w:asciiTheme="minorBidi" w:hAnsiTheme="minorBidi"/>
          <w:b/>
          <w:bCs/>
          <w:sz w:val="24"/>
          <w:szCs w:val="24"/>
          <w:lang w:val="en-US"/>
          <w:rPrChange w:id="329" w:author="יוני גרינברג" w:date="2026-01-06T11:40:00Z">
            <w:rPr>
              <w:rFonts w:asciiTheme="minorBidi" w:hAnsiTheme="minorBidi"/>
              <w:b/>
              <w:bCs/>
              <w:u w:val="single"/>
              <w:lang w:val="en-US"/>
            </w:rPr>
          </w:rPrChange>
        </w:rPr>
        <w:t>: References</w:t>
      </w:r>
    </w:p>
    <w:p w14:paraId="49A10DB5" w14:textId="77777777" w:rsidR="00BD16DC" w:rsidRPr="001C719D" w:rsidRDefault="00C7700C">
      <w:pPr>
        <w:spacing w:after="40"/>
        <w:ind w:left="1640"/>
        <w:rPr>
          <w:rFonts w:asciiTheme="minorBidi" w:hAnsiTheme="minorBidi"/>
          <w:sz w:val="24"/>
          <w:szCs w:val="24"/>
          <w:lang w:val="en-US"/>
        </w:rPr>
        <w:pPrChange w:id="330" w:author="יוני גרינברג" w:date="2025-12-14T15:53:00Z">
          <w:pPr>
            <w:spacing w:after="40"/>
            <w:ind w:left="1280"/>
          </w:pPr>
        </w:pPrChange>
      </w:pPr>
      <w:r w:rsidRPr="001C719D">
        <w:rPr>
          <w:rFonts w:asciiTheme="minorBidi" w:hAnsiTheme="minorBidi"/>
          <w:sz w:val="24"/>
          <w:szCs w:val="24"/>
          <w:lang w:val="en-US"/>
        </w:rPr>
        <w:lastRenderedPageBreak/>
        <w:t xml:space="preserve"> </w:t>
      </w:r>
    </w:p>
    <w:p w14:paraId="5157BB21" w14:textId="6B82D540" w:rsidR="00BD16DC" w:rsidRPr="001C719D" w:rsidRDefault="00C7700C" w:rsidP="00217392">
      <w:pPr>
        <w:spacing w:after="120" w:line="264" w:lineRule="auto"/>
        <w:ind w:left="440" w:right="580" w:hanging="440"/>
        <w:rPr>
          <w:rFonts w:asciiTheme="minorBidi" w:hAnsiTheme="minorBidi"/>
          <w:b/>
          <w:bCs/>
          <w:sz w:val="24"/>
          <w:szCs w:val="24"/>
          <w:lang w:val="en-US"/>
        </w:rPr>
        <w:pPrChange w:id="331" w:author="יוני גרינברג" w:date="2026-01-07T11:57:00Z" w16du:dateUtc="2026-01-07T09:57:00Z">
          <w:pPr>
            <w:spacing w:after="120" w:line="264" w:lineRule="auto"/>
            <w:ind w:left="1240" w:right="580" w:hanging="440"/>
          </w:pPr>
        </w:pPrChange>
      </w:pPr>
      <w:r w:rsidRPr="001C719D">
        <w:rPr>
          <w:rFonts w:asciiTheme="minorBidi" w:hAnsiTheme="minorBidi"/>
          <w:b/>
          <w:bCs/>
          <w:sz w:val="24"/>
          <w:szCs w:val="24"/>
          <w:lang w:val="en-US"/>
        </w:rPr>
        <w:t>1.2.</w:t>
      </w:r>
      <w:del w:id="332" w:author="יוני גרינברג" w:date="2026-01-06T11:52:00Z">
        <w:r w:rsidRPr="001C719D" w:rsidDel="00DA341C">
          <w:rPr>
            <w:rFonts w:asciiTheme="minorBidi" w:hAnsiTheme="minorBidi"/>
            <w:sz w:val="24"/>
            <w:szCs w:val="24"/>
            <w:lang w:val="en-US"/>
          </w:rPr>
          <w:delText xml:space="preserve"> </w:delText>
        </w:r>
      </w:del>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proofErr w:type="gramStart"/>
      <w:r w:rsidRPr="001C719D">
        <w:rPr>
          <w:rFonts w:asciiTheme="minorBidi" w:hAnsiTheme="minorBidi"/>
          <w:b/>
          <w:bCs/>
          <w:sz w:val="24"/>
          <w:szCs w:val="24"/>
          <w:lang w:val="en-US"/>
        </w:rPr>
        <w:t>To</w:t>
      </w:r>
      <w:proofErr w:type="gramEnd"/>
      <w:r w:rsidRPr="001C719D">
        <w:rPr>
          <w:rFonts w:asciiTheme="minorBidi" w:hAnsiTheme="minorBidi"/>
          <w:b/>
          <w:bCs/>
          <w:sz w:val="24"/>
          <w:szCs w:val="24"/>
          <w:lang w:val="en-US"/>
        </w:rPr>
        <w:t xml:space="preserve"> Do?</w:t>
      </w:r>
    </w:p>
    <w:p w14:paraId="56455F6D" w14:textId="77777777" w:rsidR="009370B3" w:rsidRPr="001C719D" w:rsidRDefault="009370B3">
      <w:pPr>
        <w:spacing w:before="240" w:after="240"/>
        <w:ind w:left="1083"/>
        <w:rPr>
          <w:rFonts w:asciiTheme="minorBidi" w:hAnsiTheme="minorBidi"/>
          <w:sz w:val="24"/>
          <w:szCs w:val="24"/>
          <w:lang w:val="en-US"/>
        </w:rPr>
        <w:pPrChange w:id="333" w:author="יוני גרינברג" w:date="2026-01-06T12:24:00Z">
          <w:pPr>
            <w:spacing w:before="240" w:after="240"/>
            <w:ind w:left="1275"/>
          </w:pPr>
        </w:pPrChange>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pPr>
        <w:spacing w:before="240" w:after="240"/>
        <w:ind w:left="1083"/>
        <w:rPr>
          <w:rFonts w:asciiTheme="minorBidi" w:hAnsiTheme="minorBidi"/>
          <w:sz w:val="24"/>
          <w:szCs w:val="24"/>
          <w:lang w:val="en-US"/>
        </w:rPr>
        <w:pPrChange w:id="334" w:author="יוני גרינברג" w:date="2026-01-06T12:24:00Z">
          <w:pPr>
            <w:spacing w:before="240" w:after="240"/>
            <w:ind w:left="1275"/>
          </w:pPr>
        </w:pPrChange>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pPr>
        <w:spacing w:after="140"/>
        <w:ind w:left="720"/>
        <w:rPr>
          <w:rFonts w:asciiTheme="minorBidi" w:hAnsiTheme="minorBidi"/>
          <w:b/>
          <w:bCs/>
          <w:sz w:val="24"/>
          <w:szCs w:val="24"/>
          <w:lang w:val="en-US"/>
        </w:rPr>
      </w:pPr>
    </w:p>
    <w:p w14:paraId="2DB2CFA9" w14:textId="1B756EDD" w:rsidR="00BD16DC" w:rsidRPr="001C719D" w:rsidRDefault="00C7700C" w:rsidP="00217392">
      <w:pPr>
        <w:spacing w:line="264" w:lineRule="auto"/>
        <w:ind w:left="440" w:right="580" w:hanging="440"/>
        <w:rPr>
          <w:rFonts w:asciiTheme="minorBidi" w:hAnsiTheme="minorBidi"/>
          <w:b/>
          <w:bCs/>
          <w:sz w:val="24"/>
          <w:szCs w:val="24"/>
          <w:lang w:val="en-US"/>
        </w:rPr>
        <w:pPrChange w:id="335" w:author="יוני גרינברג" w:date="2026-01-07T11:57:00Z" w16du:dateUtc="2026-01-07T09:57:00Z">
          <w:pPr>
            <w:spacing w:line="264" w:lineRule="auto"/>
            <w:ind w:left="1240" w:right="580" w:hanging="440"/>
          </w:pPr>
        </w:pPrChange>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del w:id="336" w:author="יוני גרינברג" w:date="2026-01-06T11:52:00Z">
        <w:r w:rsidRPr="001C719D" w:rsidDel="00DA341C">
          <w:rPr>
            <w:rFonts w:asciiTheme="minorBidi" w:hAnsiTheme="minorBidi"/>
            <w:sz w:val="24"/>
            <w:szCs w:val="24"/>
            <w:lang w:val="en-US"/>
          </w:rPr>
          <w:delText xml:space="preserve"> </w:delText>
        </w:r>
      </w:del>
      <w:r w:rsidRPr="001C719D">
        <w:rPr>
          <w:rFonts w:asciiTheme="minorBidi" w:hAnsiTheme="minorBidi"/>
          <w:b/>
          <w:bCs/>
          <w:sz w:val="24"/>
          <w:szCs w:val="24"/>
          <w:lang w:val="en-US"/>
        </w:rPr>
        <w:t xml:space="preserve">Why Is </w:t>
      </w:r>
      <w:r w:rsidR="005018ED" w:rsidRPr="001C719D">
        <w:rPr>
          <w:rFonts w:asciiTheme="minorBidi" w:hAnsiTheme="minorBidi"/>
          <w:b/>
          <w:bCs/>
          <w:sz w:val="24"/>
          <w:szCs w:val="24"/>
          <w:lang w:val="en-US"/>
        </w:rPr>
        <w:t>the</w:t>
      </w:r>
      <w:r w:rsidRPr="001C719D">
        <w:rPr>
          <w:rFonts w:asciiTheme="minorBidi" w:hAnsiTheme="minorBidi"/>
          <w:b/>
          <w:bCs/>
          <w:sz w:val="24"/>
          <w:szCs w:val="24"/>
          <w:lang w:val="en-US"/>
        </w:rPr>
        <w:t xml:space="preserve"> Project Not Trivial?</w:t>
      </w:r>
    </w:p>
    <w:p w14:paraId="595DC0B3" w14:textId="28C77130" w:rsidR="00993BB7" w:rsidRPr="001C719D" w:rsidRDefault="00993BB7">
      <w:pPr>
        <w:spacing w:before="240" w:after="240"/>
        <w:ind w:left="1083"/>
        <w:rPr>
          <w:rFonts w:asciiTheme="minorBidi" w:hAnsiTheme="minorBidi"/>
          <w:sz w:val="24"/>
          <w:szCs w:val="24"/>
          <w:lang w:val="en-US"/>
        </w:rPr>
        <w:pPrChange w:id="337" w:author="יוני גרינברג" w:date="2026-01-06T12:24:00Z">
          <w:pPr>
            <w:spacing w:before="240" w:after="240"/>
            <w:ind w:left="1275"/>
          </w:pPr>
        </w:pPrChange>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FD544BC" w14:textId="5E9FEEF2" w:rsidR="00BD16DC" w:rsidRPr="001C719D" w:rsidDel="00101872" w:rsidRDefault="00BD16DC">
      <w:pPr>
        <w:spacing w:after="120"/>
        <w:ind w:left="720"/>
        <w:rPr>
          <w:del w:id="338" w:author="יוני גרינברג" w:date="2026-01-06T11:17:00Z"/>
          <w:rFonts w:asciiTheme="minorBidi" w:hAnsiTheme="minorBidi"/>
          <w:b/>
          <w:bCs/>
          <w:sz w:val="24"/>
          <w:szCs w:val="24"/>
          <w:lang w:val="en-US"/>
          <w:rPrChange w:id="339" w:author="יוני גרינברג" w:date="2026-01-06T11:40:00Z">
            <w:rPr>
              <w:del w:id="340" w:author="יוני גרינברג" w:date="2026-01-06T11:17:00Z"/>
              <w:rFonts w:asciiTheme="minorBidi" w:hAnsiTheme="minorBidi"/>
              <w:b/>
              <w:bCs/>
              <w:lang w:val="en-US"/>
            </w:rPr>
          </w:rPrChange>
        </w:rPr>
      </w:pPr>
    </w:p>
    <w:p w14:paraId="3A19EB8B" w14:textId="7A45E942" w:rsidR="0097440E" w:rsidRPr="001C719D" w:rsidRDefault="00C7700C" w:rsidP="00217392">
      <w:pPr>
        <w:spacing w:before="240" w:after="240"/>
        <w:rPr>
          <w:rFonts w:asciiTheme="minorBidi" w:hAnsiTheme="minorBidi"/>
          <w:b/>
          <w:bCs/>
          <w:sz w:val="24"/>
          <w:szCs w:val="24"/>
          <w:lang w:val="en-US"/>
        </w:rPr>
        <w:pPrChange w:id="341"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
        <w:t>1.</w:t>
      </w:r>
      <w:del w:id="342" w:author="אלנה רווה" w:date="2025-12-28T11:20:00Z">
        <w:r w:rsidRPr="001C719D" w:rsidDel="00B20485">
          <w:rPr>
            <w:rFonts w:asciiTheme="minorBidi" w:hAnsiTheme="minorBidi"/>
            <w:b/>
            <w:bCs/>
            <w:sz w:val="24"/>
            <w:szCs w:val="24"/>
            <w:lang w:val="en-US"/>
          </w:rPr>
          <w:delText>4.</w:delText>
        </w:r>
        <w:r w:rsidR="0097440E" w:rsidRPr="001C719D" w:rsidDel="00B20485">
          <w:rPr>
            <w:rFonts w:asciiTheme="minorBidi" w:hAnsiTheme="minorBidi"/>
            <w:b/>
            <w:bCs/>
            <w:sz w:val="24"/>
            <w:szCs w:val="24"/>
            <w:lang w:val="en-US"/>
          </w:rPr>
          <w:delText>What</w:delText>
        </w:r>
      </w:del>
      <w:ins w:id="343" w:author="אלנה רווה" w:date="2025-12-28T11:20:00Z">
        <w:r w:rsidR="00B20485" w:rsidRPr="001C719D">
          <w:rPr>
            <w:rFonts w:asciiTheme="minorBidi" w:hAnsiTheme="minorBidi"/>
            <w:b/>
            <w:bCs/>
            <w:sz w:val="24"/>
            <w:szCs w:val="24"/>
            <w:lang w:val="en-US"/>
          </w:rPr>
          <w:t>4. What</w:t>
        </w:r>
      </w:ins>
      <w:r w:rsidR="0097440E" w:rsidRPr="001C719D">
        <w:rPr>
          <w:rFonts w:asciiTheme="minorBidi" w:hAnsiTheme="minorBidi"/>
          <w:b/>
          <w:bCs/>
          <w:sz w:val="24"/>
          <w:szCs w:val="24"/>
          <w:lang w:val="en-US"/>
        </w:rPr>
        <w:t xml:space="preserve"> is done till now?</w:t>
      </w:r>
    </w:p>
    <w:p w14:paraId="59FE1B28" w14:textId="6C661FD5" w:rsidR="0043631A" w:rsidRPr="001C719D" w:rsidRDefault="0043631A">
      <w:pPr>
        <w:shd w:val="clear" w:color="auto" w:fill="FFFFFF"/>
        <w:spacing w:after="120" w:line="276" w:lineRule="auto"/>
        <w:ind w:left="1080" w:right="580"/>
        <w:jc w:val="left"/>
        <w:rPr>
          <w:rFonts w:asciiTheme="minorBidi" w:eastAsia="Arial" w:hAnsiTheme="minorBidi"/>
          <w:b/>
          <w:bCs/>
          <w:sz w:val="24"/>
          <w:szCs w:val="24"/>
          <w:lang w:val="en-US"/>
          <w:rPrChange w:id="344" w:author="יוני גרינברג" w:date="2026-01-06T11:40:00Z">
            <w:rPr>
              <w:rFonts w:ascii="Times New Roman" w:eastAsia="Times New Roman" w:hAnsi="Times New Roman" w:cs="Times New Roman"/>
              <w:sz w:val="24"/>
              <w:szCs w:val="24"/>
              <w:lang w:val="en-US"/>
            </w:rPr>
          </w:rPrChange>
        </w:rPr>
        <w:pPrChange w:id="345" w:author="יוני גרינברג" w:date="2026-01-06T11:18:00Z">
          <w:pPr>
            <w:shd w:val="clear" w:color="auto" w:fill="FFFFFF"/>
            <w:spacing w:before="240" w:after="120" w:line="264" w:lineRule="auto"/>
            <w:ind w:left="2160"/>
          </w:pPr>
        </w:pPrChange>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ins w:id="346" w:author="יוני גרינברג" w:date="2026-01-06T11:17:00Z">
        <w:r w:rsidR="00101872" w:rsidRPr="001C719D">
          <w:rPr>
            <w:rFonts w:asciiTheme="minorBidi" w:eastAsia="Times New Roman" w:hAnsiTheme="minorBidi"/>
            <w:sz w:val="24"/>
            <w:szCs w:val="24"/>
            <w:lang w:val="en-US"/>
          </w:rPr>
          <w:t xml:space="preserve">Miras Safadi, Rani Hassan </w:t>
        </w:r>
        <w:r w:rsidR="00101872" w:rsidRPr="001C719D">
          <w:rPr>
            <w:rFonts w:asciiTheme="minorBidi" w:hAnsiTheme="minorBidi"/>
            <w:sz w:val="24"/>
            <w:szCs w:val="24"/>
            <w:lang w:val="en-US"/>
            <w:rPrChange w:id="347" w:author="יוני גרינברג" w:date="2026-01-06T11:40:00Z">
              <w:rPr>
                <w:rFonts w:asciiTheme="minorBidi" w:hAnsiTheme="minorBidi"/>
                <w:b/>
                <w:bCs/>
                <w:lang w:val="en-US"/>
              </w:rPr>
            </w:rPrChange>
          </w:rPr>
          <w:t xml:space="preserve">Smart Visit Card (SVC) </w:t>
        </w:r>
        <w:r w:rsidR="00101872" w:rsidRPr="001C719D">
          <w:rPr>
            <w:rFonts w:asciiTheme="minorBidi" w:eastAsia="Times New Roman" w:hAnsiTheme="minorBidi"/>
            <w:sz w:val="24"/>
            <w:szCs w:val="24"/>
            <w:lang w:val="en-US"/>
          </w:rPr>
          <w:t xml:space="preserve">[6], </w:t>
        </w:r>
      </w:ins>
      <w:commentRangeStart w:id="348"/>
      <w:commentRangeStart w:id="349"/>
      <w:commentRangeStart w:id="350"/>
      <w:commentRangeStart w:id="351"/>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ins w:id="352" w:author="יוני גרינברג" w:date="2026-01-06T11:18:00Z">
        <w:r w:rsidR="00101872" w:rsidRPr="001C719D">
          <w:rPr>
            <w:rFonts w:asciiTheme="minorBidi" w:eastAsia="Times New Roman" w:hAnsiTheme="minorBidi"/>
            <w:sz w:val="24"/>
            <w:szCs w:val="24"/>
            <w:lang w:val="en-US"/>
          </w:rPr>
          <w:t xml:space="preserve"> </w:t>
        </w:r>
        <w:r w:rsidR="00101872" w:rsidRPr="001C719D">
          <w:rPr>
            <w:rFonts w:asciiTheme="minorBidi" w:eastAsia="Times New Roman" w:hAnsiTheme="minorBidi"/>
            <w:noProof/>
            <w:color w:val="000000"/>
            <w:sz w:val="24"/>
            <w:szCs w:val="24"/>
            <w:lang w:val="en-US"/>
            <w:rPrChange w:id="353" w:author="יוני גרינברג" w:date="2026-01-06T11:40:00Z">
              <w:rPr>
                <w:rFonts w:asciiTheme="minorBidi" w:eastAsia="Times New Roman" w:hAnsiTheme="minorBidi"/>
                <w:b/>
                <w:bCs/>
                <w:noProof/>
                <w:color w:val="000000"/>
                <w:lang w:val="en-US"/>
              </w:rPr>
            </w:rPrChange>
          </w:rPr>
          <w:t>Ultra Sound Data Transfer Many To Many</w:t>
        </w:r>
        <w:r w:rsidR="00101872" w:rsidRPr="001C719D">
          <w:rPr>
            <w:rFonts w:asciiTheme="minorBidi" w:eastAsia="Times New Roman" w:hAnsiTheme="minorBidi"/>
            <w:sz w:val="24"/>
            <w:szCs w:val="24"/>
            <w:lang w:val="en-US"/>
          </w:rPr>
          <w:t xml:space="preserve"> </w:t>
        </w:r>
      </w:ins>
      <w:ins w:id="354" w:author="יוני גרינברג" w:date="2026-01-06T07:22:00Z">
        <w:r w:rsidR="000619E0" w:rsidRPr="001C719D">
          <w:rPr>
            <w:rFonts w:asciiTheme="minorBidi" w:eastAsia="Times New Roman" w:hAnsiTheme="minorBidi"/>
            <w:sz w:val="24"/>
            <w:szCs w:val="24"/>
            <w:lang w:val="en-US"/>
          </w:rPr>
          <w:t>[7]</w:t>
        </w:r>
      </w:ins>
      <w:r w:rsidR="007B3D50" w:rsidRPr="001C719D">
        <w:rPr>
          <w:rFonts w:asciiTheme="minorBidi" w:eastAsia="Times New Roman" w:hAnsiTheme="minorBidi"/>
          <w:sz w:val="24"/>
          <w:szCs w:val="24"/>
          <w:lang w:val="en-US"/>
        </w:rPr>
        <w:t xml:space="preserve">, </w:t>
      </w:r>
      <w:del w:id="355" w:author="יוני גרינברג" w:date="2026-01-06T11:17:00Z">
        <w:r w:rsidR="007B3D50" w:rsidRPr="001C719D" w:rsidDel="00101872">
          <w:rPr>
            <w:rFonts w:asciiTheme="minorBidi" w:eastAsia="Times New Roman" w:hAnsiTheme="minorBidi"/>
            <w:sz w:val="24"/>
            <w:szCs w:val="24"/>
            <w:lang w:val="en-US"/>
            <w:rPrChange w:id="356" w:author="יוני גרינברג" w:date="2026-01-06T11:40:00Z">
              <w:rPr>
                <w:rFonts w:ascii="Times New Roman" w:eastAsia="Times New Roman" w:hAnsi="Times New Roman" w:cs="Times New Roman"/>
                <w:b/>
                <w:bCs/>
                <w:sz w:val="24"/>
                <w:szCs w:val="24"/>
                <w:lang w:val="en-US"/>
              </w:rPr>
            </w:rPrChange>
          </w:rPr>
          <w:delText>Miras Safadi</w:delText>
        </w:r>
        <w:r w:rsidR="007B3D50" w:rsidRPr="001C719D" w:rsidDel="00101872">
          <w:rPr>
            <w:rFonts w:asciiTheme="minorBidi" w:eastAsia="Times New Roman" w:hAnsiTheme="minorBidi"/>
            <w:sz w:val="24"/>
            <w:szCs w:val="24"/>
            <w:lang w:val="en-US"/>
            <w:rPrChange w:id="357" w:author="יוני גרינברג" w:date="2026-01-06T11:40:00Z">
              <w:rPr>
                <w:rFonts w:ascii="Times New Roman" w:eastAsia="Times New Roman" w:hAnsi="Times New Roman" w:cs="Times New Roman"/>
                <w:sz w:val="24"/>
                <w:szCs w:val="24"/>
                <w:lang w:val="en-US"/>
              </w:rPr>
            </w:rPrChange>
          </w:rPr>
          <w:delText xml:space="preserve">, </w:delText>
        </w:r>
        <w:r w:rsidR="007B3D50" w:rsidRPr="001C719D" w:rsidDel="00101872">
          <w:rPr>
            <w:rFonts w:asciiTheme="minorBidi" w:eastAsia="Times New Roman" w:hAnsiTheme="minorBidi"/>
            <w:sz w:val="24"/>
            <w:szCs w:val="24"/>
            <w:lang w:val="en-US"/>
            <w:rPrChange w:id="358" w:author="יוני גרינברג" w:date="2026-01-06T11:40:00Z">
              <w:rPr>
                <w:rFonts w:ascii="Times New Roman" w:eastAsia="Times New Roman" w:hAnsi="Times New Roman" w:cs="Times New Roman"/>
                <w:b/>
                <w:bCs/>
                <w:sz w:val="24"/>
                <w:szCs w:val="24"/>
                <w:lang w:val="en-US"/>
              </w:rPr>
            </w:rPrChange>
          </w:rPr>
          <w:delText xml:space="preserve">Rani Hassan, </w:delText>
        </w:r>
      </w:del>
      <w:proofErr w:type="spellStart"/>
      <w:r w:rsidR="007B3D50" w:rsidRPr="001C719D">
        <w:rPr>
          <w:rFonts w:asciiTheme="minorBidi" w:eastAsia="Times New Roman" w:hAnsiTheme="minorBidi"/>
          <w:sz w:val="24"/>
          <w:szCs w:val="24"/>
          <w:lang w:val="en-US"/>
          <w:rPrChange w:id="359" w:author="יוני גרינברג" w:date="2026-01-06T11:40:00Z">
            <w:rPr>
              <w:rFonts w:ascii="Times New Roman" w:eastAsia="Times New Roman" w:hAnsi="Times New Roman" w:cs="Times New Roman"/>
              <w:b/>
              <w:bCs/>
              <w:sz w:val="24"/>
              <w:szCs w:val="24"/>
              <w:lang w:val="en-US"/>
            </w:rPr>
          </w:rPrChange>
        </w:rPr>
        <w:t>Taimor</w:t>
      </w:r>
      <w:proofErr w:type="spellEnd"/>
      <w:r w:rsidR="007B3D50" w:rsidRPr="001C719D">
        <w:rPr>
          <w:rFonts w:asciiTheme="minorBidi" w:eastAsia="Times New Roman" w:hAnsiTheme="minorBidi"/>
          <w:sz w:val="24"/>
          <w:szCs w:val="24"/>
          <w:lang w:val="en-US"/>
          <w:rPrChange w:id="360" w:author="יוני גרינברג" w:date="2026-01-06T11:40:00Z">
            <w:rPr>
              <w:rFonts w:ascii="Times New Roman" w:eastAsia="Times New Roman" w:hAnsi="Times New Roman" w:cs="Times New Roman"/>
              <w:b/>
              <w:bCs/>
              <w:sz w:val="24"/>
              <w:szCs w:val="24"/>
              <w:lang w:val="en-US"/>
            </w:rPr>
          </w:rPrChange>
        </w:rPr>
        <w:t xml:space="preserve"> Fares   and Fares </w:t>
      </w:r>
      <w:proofErr w:type="spellStart"/>
      <w:r w:rsidR="007B3D50" w:rsidRPr="001C719D">
        <w:rPr>
          <w:rFonts w:asciiTheme="minorBidi" w:eastAsia="Times New Roman" w:hAnsiTheme="minorBidi"/>
          <w:sz w:val="24"/>
          <w:szCs w:val="24"/>
          <w:lang w:val="en-US"/>
          <w:rPrChange w:id="361" w:author="יוני גרינברג" w:date="2026-01-06T11:40:00Z">
            <w:rPr>
              <w:rFonts w:ascii="Times New Roman" w:eastAsia="Times New Roman" w:hAnsi="Times New Roman" w:cs="Times New Roman"/>
              <w:b/>
              <w:bCs/>
              <w:sz w:val="24"/>
              <w:szCs w:val="24"/>
              <w:lang w:val="en-US"/>
            </w:rPr>
          </w:rPrChange>
        </w:rPr>
        <w:t>Jaraisy</w:t>
      </w:r>
      <w:proofErr w:type="spellEnd"/>
      <w:ins w:id="362" w:author="יוני גרינברג" w:date="2026-01-06T11:18:00Z">
        <w:r w:rsidR="00101872" w:rsidRPr="001C719D">
          <w:rPr>
            <w:rFonts w:asciiTheme="minorBidi" w:eastAsia="Times New Roman" w:hAnsiTheme="minorBidi"/>
            <w:sz w:val="24"/>
            <w:szCs w:val="24"/>
            <w:lang w:val="en-US"/>
          </w:rPr>
          <w:t xml:space="preserve"> </w:t>
        </w:r>
        <w:r w:rsidR="00101872" w:rsidRPr="001C719D">
          <w:rPr>
            <w:rFonts w:asciiTheme="minorBidi" w:hAnsiTheme="minorBidi"/>
            <w:sz w:val="24"/>
            <w:szCs w:val="24"/>
            <w:lang w:val="en-US"/>
            <w:rPrChange w:id="363" w:author="יוני גרינברג" w:date="2026-01-06T11:40:00Z">
              <w:rPr>
                <w:rFonts w:asciiTheme="minorBidi" w:hAnsiTheme="minorBidi"/>
                <w:lang w:val="en-US"/>
              </w:rPr>
            </w:rPrChange>
          </w:rPr>
          <w:t>Inaudible Information Transfer between Android Based Devices</w:t>
        </w:r>
        <w:r w:rsidR="00101872" w:rsidRPr="001C719D">
          <w:rPr>
            <w:rFonts w:asciiTheme="minorBidi" w:eastAsia="Times New Roman" w:hAnsiTheme="minorBidi"/>
            <w:sz w:val="24"/>
            <w:szCs w:val="24"/>
            <w:lang w:val="en-US"/>
          </w:rPr>
          <w:t xml:space="preserve"> </w:t>
        </w:r>
      </w:ins>
      <w:ins w:id="364" w:author="יוני גרינברג" w:date="2026-01-06T07:22:00Z">
        <w:r w:rsidR="000619E0" w:rsidRPr="001C719D">
          <w:rPr>
            <w:rFonts w:asciiTheme="minorBidi" w:eastAsia="Times New Roman" w:hAnsiTheme="minorBidi"/>
            <w:sz w:val="24"/>
            <w:szCs w:val="24"/>
            <w:lang w:val="en-US"/>
          </w:rPr>
          <w:t>[8]</w:t>
        </w:r>
      </w:ins>
      <w:r w:rsidR="007B3D50" w:rsidRPr="001C719D">
        <w:rPr>
          <w:rFonts w:asciiTheme="minorBidi" w:eastAsia="Times New Roman" w:hAnsiTheme="minorBidi"/>
          <w:sz w:val="24"/>
          <w:szCs w:val="24"/>
          <w:lang w:val="en-US"/>
          <w:rPrChange w:id="365" w:author="יוני גרינברג" w:date="2026-01-06T11:40:00Z">
            <w:rPr>
              <w:rFonts w:ascii="Times New Roman" w:eastAsia="Times New Roman" w:hAnsi="Times New Roman" w:cs="Times New Roman"/>
              <w:b/>
              <w:bCs/>
              <w:sz w:val="24"/>
              <w:szCs w:val="24"/>
              <w:lang w:val="en-US"/>
            </w:rPr>
          </w:rPrChange>
        </w:rPr>
        <w:t xml:space="preserve">. </w:t>
      </w:r>
      <w:commentRangeEnd w:id="348"/>
      <w:commentRangeEnd w:id="350"/>
      <w:commentRangeEnd w:id="351"/>
      <w:r w:rsidR="000F0D7C" w:rsidRPr="001C719D">
        <w:rPr>
          <w:rStyle w:val="a8"/>
          <w:rFonts w:asciiTheme="minorBidi" w:hAnsiTheme="minorBidi"/>
          <w:sz w:val="24"/>
          <w:szCs w:val="24"/>
          <w:rPrChange w:id="366" w:author="יוני גרינברג" w:date="2026-01-06T11:40:00Z">
            <w:rPr>
              <w:rStyle w:val="a8"/>
            </w:rPr>
          </w:rPrChange>
        </w:rPr>
        <w:commentReference w:id="348"/>
      </w:r>
      <w:commentRangeEnd w:id="349"/>
      <w:r w:rsidR="000619E0" w:rsidRPr="001C719D">
        <w:rPr>
          <w:rStyle w:val="a8"/>
          <w:rFonts w:asciiTheme="minorBidi" w:hAnsiTheme="minorBidi"/>
          <w:sz w:val="24"/>
          <w:szCs w:val="24"/>
          <w:rPrChange w:id="367" w:author="יוני גרינברג" w:date="2026-01-06T11:40:00Z">
            <w:rPr>
              <w:rStyle w:val="a8"/>
            </w:rPr>
          </w:rPrChange>
        </w:rPr>
        <w:commentReference w:id="349"/>
      </w:r>
      <w:r w:rsidR="000F0D7C" w:rsidRPr="001C719D">
        <w:rPr>
          <w:rStyle w:val="a8"/>
          <w:rFonts w:asciiTheme="minorBidi" w:hAnsiTheme="minorBidi"/>
          <w:sz w:val="24"/>
          <w:szCs w:val="24"/>
          <w:rPrChange w:id="368" w:author="יוני גרינברג" w:date="2026-01-06T11:40:00Z">
            <w:rPr>
              <w:rStyle w:val="a8"/>
            </w:rPr>
          </w:rPrChange>
        </w:rPr>
        <w:commentReference w:id="350"/>
      </w:r>
      <w:r w:rsidR="00101872" w:rsidRPr="001C719D">
        <w:rPr>
          <w:rStyle w:val="a8"/>
          <w:rFonts w:asciiTheme="minorBidi" w:hAnsiTheme="minorBidi"/>
          <w:sz w:val="24"/>
          <w:szCs w:val="24"/>
          <w:rPrChange w:id="369" w:author="יוני גרינברג" w:date="2026-01-06T11:40:00Z">
            <w:rPr>
              <w:rStyle w:val="a8"/>
            </w:rPr>
          </w:rPrChange>
        </w:rPr>
        <w:commentReference w:id="351"/>
      </w:r>
    </w:p>
    <w:p w14:paraId="0464A2BB" w14:textId="77777777" w:rsidR="0043631A" w:rsidRPr="001C719D" w:rsidRDefault="0043631A">
      <w:pPr>
        <w:shd w:val="clear" w:color="auto" w:fill="FFFFFF"/>
        <w:spacing w:before="240" w:after="120" w:line="264" w:lineRule="auto"/>
        <w:ind w:left="1083"/>
        <w:rPr>
          <w:rFonts w:asciiTheme="minorBidi" w:eastAsia="Times New Roman" w:hAnsiTheme="minorBidi"/>
          <w:sz w:val="24"/>
          <w:szCs w:val="24"/>
          <w:lang w:val="en-US"/>
          <w:rPrChange w:id="370" w:author="יוני גרינברג" w:date="2026-01-06T11:40:00Z">
            <w:rPr>
              <w:rFonts w:ascii="Times New Roman" w:eastAsia="Times New Roman" w:hAnsi="Times New Roman" w:cs="Times New Roman"/>
              <w:sz w:val="24"/>
              <w:szCs w:val="24"/>
              <w:lang w:val="en-US"/>
            </w:rPr>
          </w:rPrChange>
        </w:rPr>
        <w:pPrChange w:id="371" w:author="יוני גרינברג" w:date="2026-01-06T12:00:00Z">
          <w:pPr>
            <w:shd w:val="clear" w:color="auto" w:fill="FFFFFF"/>
            <w:spacing w:before="240" w:after="120" w:line="264" w:lineRule="auto"/>
            <w:ind w:left="2160"/>
          </w:pPr>
        </w:pPrChange>
      </w:pPr>
      <w:r w:rsidRPr="001C719D">
        <w:rPr>
          <w:rFonts w:asciiTheme="minorBidi" w:eastAsia="Times New Roman" w:hAnsiTheme="minorBidi"/>
          <w:sz w:val="24"/>
          <w:szCs w:val="24"/>
          <w:lang w:val="en-US"/>
          <w:rPrChange w:id="372" w:author="יוני גרינברג" w:date="2026-01-06T11:40:00Z">
            <w:rPr>
              <w:rFonts w:ascii="Times New Roman" w:eastAsia="Times New Roman" w:hAnsi="Times New Roman" w:cs="Times New Roman"/>
              <w:sz w:val="24"/>
              <w:szCs w:val="24"/>
              <w:lang w:val="en-US"/>
            </w:rPr>
          </w:rPrChange>
        </w:rPr>
        <w:t>Their team successfully established a Proof of Concept (PoC) for a one-to-one ultrasonic communication channel between two Android devices. Their key achievements included:</w:t>
      </w:r>
    </w:p>
    <w:p w14:paraId="23C38134" w14:textId="5222AB5E" w:rsidR="0043631A" w:rsidRPr="001C719D" w:rsidRDefault="0043631A" w:rsidP="00217392">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373" w:author="יוני גרינברג" w:date="2026-01-06T11:40:00Z">
            <w:rPr>
              <w:rFonts w:ascii="Times New Roman" w:eastAsia="Times New Roman" w:hAnsi="Times New Roman" w:cs="Times New Roman"/>
              <w:sz w:val="24"/>
              <w:szCs w:val="24"/>
              <w:lang w:val="en-US"/>
            </w:rPr>
          </w:rPrChange>
        </w:rPr>
        <w:pPrChange w:id="374"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375" w:author="יוני גרינברג" w:date="2026-01-06T11:40:00Z">
            <w:rPr>
              <w:rFonts w:ascii="Times New Roman" w:eastAsia="Times New Roman" w:hAnsi="Times New Roman" w:cs="Times New Roman"/>
              <w:b/>
              <w:bCs/>
              <w:sz w:val="24"/>
              <w:szCs w:val="24"/>
              <w:lang w:val="en-US"/>
            </w:rPr>
          </w:rPrChange>
        </w:rPr>
        <w:t>Physical Layer Implementation:</w:t>
      </w:r>
      <w:r w:rsidRPr="001C719D">
        <w:rPr>
          <w:rFonts w:asciiTheme="minorBidi" w:eastAsia="Times New Roman" w:hAnsiTheme="minorBidi"/>
          <w:sz w:val="24"/>
          <w:szCs w:val="24"/>
          <w:lang w:val="en-US"/>
          <w:rPrChange w:id="376" w:author="יוני גרינברג" w:date="2026-01-06T11:40:00Z">
            <w:rPr>
              <w:rFonts w:ascii="Times New Roman" w:eastAsia="Times New Roman" w:hAnsi="Times New Roman" w:cs="Times New Roman"/>
              <w:sz w:val="24"/>
              <w:szCs w:val="24"/>
              <w:lang w:val="en-US"/>
            </w:rPr>
          </w:rPrChange>
        </w:rPr>
        <w:t xml:space="preserve"> They researched and selected </w:t>
      </w:r>
      <w:r w:rsidRPr="001C719D">
        <w:rPr>
          <w:rFonts w:asciiTheme="minorBidi" w:eastAsia="Times New Roman" w:hAnsiTheme="minorBidi"/>
          <w:b/>
          <w:bCs/>
          <w:sz w:val="24"/>
          <w:szCs w:val="24"/>
          <w:lang w:val="en-US"/>
          <w:rPrChange w:id="377" w:author="יוני גרינברג" w:date="2026-01-06T11:40:00Z">
            <w:rPr>
              <w:rFonts w:ascii="Times New Roman" w:eastAsia="Times New Roman" w:hAnsi="Times New Roman" w:cs="Times New Roman"/>
              <w:b/>
              <w:bCs/>
              <w:sz w:val="24"/>
              <w:szCs w:val="24"/>
              <w:lang w:val="en-US"/>
            </w:rPr>
          </w:rPrChange>
        </w:rPr>
        <w:t>Frequency-Shift Keying (FSK)</w:t>
      </w:r>
      <w:r w:rsidRPr="001C719D">
        <w:rPr>
          <w:rFonts w:asciiTheme="minorBidi" w:eastAsia="Times New Roman" w:hAnsiTheme="minorBidi"/>
          <w:sz w:val="24"/>
          <w:szCs w:val="24"/>
          <w:lang w:val="en-US"/>
          <w:rPrChange w:id="378" w:author="יוני גרינברג" w:date="2026-01-06T11:40:00Z">
            <w:rPr>
              <w:rFonts w:ascii="Times New Roman" w:eastAsia="Times New Roman" w:hAnsi="Times New Roman" w:cs="Times New Roman"/>
              <w:sz w:val="24"/>
              <w:szCs w:val="24"/>
              <w:lang w:val="en-US"/>
            </w:rPr>
          </w:rPrChange>
        </w:rPr>
        <w:t xml:space="preserve"> as the optimal modulation technique for acoustic data </w:t>
      </w:r>
      <w:proofErr w:type="gramStart"/>
      <w:r w:rsidRPr="001C719D">
        <w:rPr>
          <w:rFonts w:asciiTheme="minorBidi" w:eastAsia="Times New Roman" w:hAnsiTheme="minorBidi"/>
          <w:sz w:val="24"/>
          <w:szCs w:val="24"/>
          <w:lang w:val="en-US"/>
          <w:rPrChange w:id="379" w:author="יוני גרינברג" w:date="2026-01-06T11:40:00Z">
            <w:rPr>
              <w:rFonts w:ascii="Times New Roman" w:eastAsia="Times New Roman" w:hAnsi="Times New Roman" w:cs="Times New Roman"/>
              <w:sz w:val="24"/>
              <w:szCs w:val="24"/>
              <w:lang w:val="en-US"/>
            </w:rPr>
          </w:rPrChange>
        </w:rPr>
        <w:t>transfer</w:t>
      </w:r>
      <w:r w:rsidR="00222431" w:rsidRPr="001C719D">
        <w:rPr>
          <w:rFonts w:asciiTheme="minorBidi" w:eastAsia="Times New Roman" w:hAnsiTheme="minorBidi"/>
          <w:sz w:val="24"/>
          <w:szCs w:val="24"/>
          <w:lang w:val="en-US"/>
          <w:rPrChange w:id="380"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381" w:author="יוני גרינברג" w:date="2026-01-06T11:40:00Z">
            <w:rPr>
              <w:rFonts w:ascii="Times New Roman" w:eastAsia="Times New Roman" w:hAnsi="Times New Roman" w:cs="Times New Roman"/>
              <w:sz w:val="24"/>
              <w:szCs w:val="24"/>
              <w:lang w:val="en-US"/>
            </w:rPr>
          </w:rPrChange>
        </w:rPr>
        <w:t>7][1]</w:t>
      </w:r>
      <w:r w:rsidRPr="001C719D">
        <w:rPr>
          <w:rFonts w:asciiTheme="minorBidi" w:eastAsia="Times New Roman" w:hAnsiTheme="minorBidi"/>
          <w:sz w:val="24"/>
          <w:szCs w:val="24"/>
          <w:lang w:val="en-US"/>
          <w:rPrChange w:id="382" w:author="יוני גרינברג" w:date="2026-01-06T11:40:00Z">
            <w:rPr>
              <w:rFonts w:ascii="Times New Roman" w:eastAsia="Times New Roman" w:hAnsi="Times New Roman" w:cs="Times New Roman"/>
              <w:sz w:val="24"/>
              <w:szCs w:val="24"/>
              <w:lang w:val="en-US"/>
            </w:rPr>
          </w:rPrChange>
        </w:rPr>
        <w:t>.</w:t>
      </w:r>
    </w:p>
    <w:p w14:paraId="1E40743F" w14:textId="1006A437" w:rsidR="0043631A" w:rsidRPr="001C719D" w:rsidRDefault="0043631A" w:rsidP="00217392">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383" w:author="יוני גרינברג" w:date="2026-01-06T11:40:00Z">
            <w:rPr>
              <w:rFonts w:ascii="Times New Roman" w:eastAsia="Times New Roman" w:hAnsi="Times New Roman" w:cs="Times New Roman"/>
              <w:sz w:val="24"/>
              <w:szCs w:val="24"/>
              <w:lang w:val="en-US"/>
            </w:rPr>
          </w:rPrChange>
        </w:rPr>
        <w:pPrChange w:id="384"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385" w:author="יוני גרינברג" w:date="2026-01-06T11:40:00Z">
            <w:rPr>
              <w:rFonts w:ascii="Times New Roman" w:eastAsia="Times New Roman" w:hAnsi="Times New Roman" w:cs="Times New Roman"/>
              <w:b/>
              <w:bCs/>
              <w:sz w:val="24"/>
              <w:szCs w:val="24"/>
              <w:lang w:val="en-US"/>
            </w:rPr>
          </w:rPrChange>
        </w:rPr>
        <w:lastRenderedPageBreak/>
        <w:t>Frequency Selection:</w:t>
      </w:r>
      <w:r w:rsidRPr="001C719D">
        <w:rPr>
          <w:rFonts w:asciiTheme="minorBidi" w:eastAsia="Times New Roman" w:hAnsiTheme="minorBidi"/>
          <w:sz w:val="24"/>
          <w:szCs w:val="24"/>
          <w:lang w:val="en-US"/>
          <w:rPrChange w:id="386" w:author="יוני גרינברג" w:date="2026-01-06T11:40:00Z">
            <w:rPr>
              <w:rFonts w:ascii="Times New Roman" w:eastAsia="Times New Roman" w:hAnsi="Times New Roman" w:cs="Times New Roman"/>
              <w:sz w:val="24"/>
              <w:szCs w:val="24"/>
              <w:lang w:val="en-US"/>
            </w:rPr>
          </w:rPrChange>
        </w:rPr>
        <w:t xml:space="preserve"> They determined that the frequency range of </w:t>
      </w:r>
      <w:r w:rsidRPr="001C719D">
        <w:rPr>
          <w:rFonts w:asciiTheme="minorBidi" w:eastAsia="Times New Roman" w:hAnsiTheme="minorBidi"/>
          <w:b/>
          <w:bCs/>
          <w:sz w:val="24"/>
          <w:szCs w:val="24"/>
          <w:lang w:val="en-US"/>
          <w:rPrChange w:id="387" w:author="יוני גרינברג" w:date="2026-01-06T11:40:00Z">
            <w:rPr>
              <w:rFonts w:ascii="Times New Roman" w:eastAsia="Times New Roman" w:hAnsi="Times New Roman" w:cs="Times New Roman"/>
              <w:b/>
              <w:bCs/>
              <w:sz w:val="24"/>
              <w:szCs w:val="24"/>
              <w:lang w:val="en-US"/>
            </w:rPr>
          </w:rPrChange>
        </w:rPr>
        <w:t>18 kHz to 19 kHz</w:t>
      </w:r>
      <w:r w:rsidRPr="001C719D">
        <w:rPr>
          <w:rFonts w:asciiTheme="minorBidi" w:eastAsia="Times New Roman" w:hAnsiTheme="minorBidi"/>
          <w:sz w:val="24"/>
          <w:szCs w:val="24"/>
          <w:lang w:val="en-US"/>
          <w:rPrChange w:id="388" w:author="יוני גרינברג" w:date="2026-01-06T11:40:00Z">
            <w:rPr>
              <w:rFonts w:ascii="Times New Roman" w:eastAsia="Times New Roman" w:hAnsi="Times New Roman" w:cs="Times New Roman"/>
              <w:sz w:val="24"/>
              <w:szCs w:val="24"/>
              <w:lang w:val="en-US"/>
            </w:rPr>
          </w:rPrChange>
        </w:rPr>
        <w:t xml:space="preserve"> was most effective for mobile speakers and microphones, remaining inaudible to humans while detectable by standard </w:t>
      </w:r>
      <w:proofErr w:type="gramStart"/>
      <w:r w:rsidRPr="001C719D">
        <w:rPr>
          <w:rFonts w:asciiTheme="minorBidi" w:eastAsia="Times New Roman" w:hAnsiTheme="minorBidi"/>
          <w:sz w:val="24"/>
          <w:szCs w:val="24"/>
          <w:lang w:val="en-US"/>
          <w:rPrChange w:id="389" w:author="יוני גרינברג" w:date="2026-01-06T11:40:00Z">
            <w:rPr>
              <w:rFonts w:ascii="Times New Roman" w:eastAsia="Times New Roman" w:hAnsi="Times New Roman" w:cs="Times New Roman"/>
              <w:sz w:val="24"/>
              <w:szCs w:val="24"/>
              <w:lang w:val="en-US"/>
            </w:rPr>
          </w:rPrChange>
        </w:rPr>
        <w:t>hardware</w:t>
      </w:r>
      <w:r w:rsidR="00222431" w:rsidRPr="001C719D">
        <w:rPr>
          <w:rFonts w:asciiTheme="minorBidi" w:eastAsia="Times New Roman" w:hAnsiTheme="minorBidi"/>
          <w:sz w:val="24"/>
          <w:szCs w:val="24"/>
          <w:lang w:val="en-US"/>
          <w:rPrChange w:id="390"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391" w:author="יוני גרינברג" w:date="2026-01-06T11:40:00Z">
            <w:rPr>
              <w:rFonts w:ascii="Times New Roman" w:eastAsia="Times New Roman" w:hAnsi="Times New Roman" w:cs="Times New Roman"/>
              <w:sz w:val="24"/>
              <w:szCs w:val="24"/>
              <w:lang w:val="en-US"/>
            </w:rPr>
          </w:rPrChange>
        </w:rPr>
        <w:t>7][2]</w:t>
      </w:r>
      <w:r w:rsidRPr="001C719D">
        <w:rPr>
          <w:rFonts w:asciiTheme="minorBidi" w:eastAsia="Times New Roman" w:hAnsiTheme="minorBidi"/>
          <w:sz w:val="24"/>
          <w:szCs w:val="24"/>
          <w:lang w:val="en-US"/>
          <w:rPrChange w:id="392" w:author="יוני גרינברג" w:date="2026-01-06T11:40:00Z">
            <w:rPr>
              <w:rFonts w:ascii="Times New Roman" w:eastAsia="Times New Roman" w:hAnsi="Times New Roman" w:cs="Times New Roman"/>
              <w:sz w:val="24"/>
              <w:szCs w:val="24"/>
              <w:lang w:val="en-US"/>
            </w:rPr>
          </w:rPrChange>
        </w:rPr>
        <w:t>.</w:t>
      </w:r>
    </w:p>
    <w:p w14:paraId="29B84BE3" w14:textId="56A21947" w:rsidR="0043631A" w:rsidRPr="001C719D" w:rsidRDefault="0043631A" w:rsidP="00217392">
      <w:pPr>
        <w:numPr>
          <w:ilvl w:val="0"/>
          <w:numId w:val="10"/>
        </w:numPr>
        <w:shd w:val="clear" w:color="auto" w:fill="FFFFFF"/>
        <w:tabs>
          <w:tab w:val="num" w:pos="720"/>
        </w:tabs>
        <w:spacing w:before="240" w:after="120" w:line="264" w:lineRule="auto"/>
        <w:ind w:left="1440"/>
        <w:rPr>
          <w:rFonts w:asciiTheme="minorBidi" w:eastAsia="Times New Roman" w:hAnsiTheme="minorBidi"/>
          <w:sz w:val="24"/>
          <w:szCs w:val="24"/>
          <w:lang w:val="en-US"/>
          <w:rPrChange w:id="393" w:author="יוני גרינברג" w:date="2026-01-06T11:40:00Z">
            <w:rPr>
              <w:rFonts w:ascii="Times New Roman" w:eastAsia="Times New Roman" w:hAnsi="Times New Roman" w:cs="Times New Roman"/>
              <w:sz w:val="24"/>
              <w:szCs w:val="24"/>
              <w:lang w:val="en-US"/>
            </w:rPr>
          </w:rPrChange>
        </w:rPr>
        <w:pPrChange w:id="394" w:author="יוני גרינברג" w:date="2026-01-07T12:03:00Z" w16du:dateUtc="2026-01-07T10:03:00Z">
          <w:pPr>
            <w:numPr>
              <w:numId w:val="10"/>
            </w:numPr>
            <w:shd w:val="clear" w:color="auto" w:fill="FFFFFF"/>
            <w:tabs>
              <w:tab w:val="num" w:pos="720"/>
              <w:tab w:val="num" w:pos="3240"/>
            </w:tabs>
            <w:spacing w:before="240" w:after="120" w:line="264" w:lineRule="auto"/>
            <w:ind w:left="3240" w:hanging="360"/>
          </w:pPr>
        </w:pPrChange>
      </w:pPr>
      <w:r w:rsidRPr="001C719D">
        <w:rPr>
          <w:rFonts w:asciiTheme="minorBidi" w:eastAsia="Times New Roman" w:hAnsiTheme="minorBidi"/>
          <w:b/>
          <w:bCs/>
          <w:sz w:val="24"/>
          <w:szCs w:val="24"/>
          <w:lang w:val="en-US"/>
          <w:rPrChange w:id="395" w:author="יוני גרינברג" w:date="2026-01-06T11:40:00Z">
            <w:rPr>
              <w:rFonts w:ascii="Times New Roman" w:eastAsia="Times New Roman" w:hAnsi="Times New Roman" w:cs="Times New Roman"/>
              <w:b/>
              <w:bCs/>
              <w:sz w:val="24"/>
              <w:szCs w:val="24"/>
              <w:lang w:val="en-US"/>
            </w:rPr>
          </w:rPrChange>
        </w:rPr>
        <w:t>Data Processing:</w:t>
      </w:r>
      <w:r w:rsidRPr="001C719D">
        <w:rPr>
          <w:rFonts w:asciiTheme="minorBidi" w:eastAsia="Times New Roman" w:hAnsiTheme="minorBidi"/>
          <w:sz w:val="24"/>
          <w:szCs w:val="24"/>
          <w:lang w:val="en-US"/>
          <w:rPrChange w:id="396" w:author="יוני גרינברג" w:date="2026-01-06T11:40:00Z">
            <w:rPr>
              <w:rFonts w:ascii="Times New Roman" w:eastAsia="Times New Roman" w:hAnsi="Times New Roman" w:cs="Times New Roman"/>
              <w:sz w:val="24"/>
              <w:szCs w:val="24"/>
              <w:lang w:val="en-US"/>
            </w:rPr>
          </w:rPrChange>
        </w:rPr>
        <w:t xml:space="preserve"> They implemented a flow using Fast Fourier Transform (FFT) to convert recorded audio from the time domain to the frequency domain to decode binary </w:t>
      </w:r>
      <w:proofErr w:type="gramStart"/>
      <w:r w:rsidRPr="001C719D">
        <w:rPr>
          <w:rFonts w:asciiTheme="minorBidi" w:eastAsia="Times New Roman" w:hAnsiTheme="minorBidi"/>
          <w:sz w:val="24"/>
          <w:szCs w:val="24"/>
          <w:lang w:val="en-US"/>
          <w:rPrChange w:id="397" w:author="יוני גרינברג" w:date="2026-01-06T11:40:00Z">
            <w:rPr>
              <w:rFonts w:ascii="Times New Roman" w:eastAsia="Times New Roman" w:hAnsi="Times New Roman" w:cs="Times New Roman"/>
              <w:sz w:val="24"/>
              <w:szCs w:val="24"/>
              <w:lang w:val="en-US"/>
            </w:rPr>
          </w:rPrChange>
        </w:rPr>
        <w:t>data</w:t>
      </w:r>
      <w:r w:rsidR="00222431" w:rsidRPr="001C719D">
        <w:rPr>
          <w:rFonts w:asciiTheme="minorBidi" w:eastAsia="Times New Roman" w:hAnsiTheme="minorBidi"/>
          <w:sz w:val="24"/>
          <w:szCs w:val="24"/>
          <w:lang w:val="en-US"/>
          <w:rPrChange w:id="398" w:author="יוני גרינברג" w:date="2026-01-06T11:40:00Z">
            <w:rPr>
              <w:rFonts w:ascii="Times New Roman" w:eastAsia="Times New Roman" w:hAnsi="Times New Roman" w:cs="Times New Roman"/>
              <w:sz w:val="24"/>
              <w:szCs w:val="24"/>
              <w:lang w:val="en-US"/>
            </w:rPr>
          </w:rPrChange>
        </w:rPr>
        <w:t>[</w:t>
      </w:r>
      <w:proofErr w:type="gramEnd"/>
      <w:r w:rsidR="00222431" w:rsidRPr="001C719D">
        <w:rPr>
          <w:rFonts w:asciiTheme="minorBidi" w:eastAsia="Times New Roman" w:hAnsiTheme="minorBidi"/>
          <w:sz w:val="24"/>
          <w:szCs w:val="24"/>
          <w:lang w:val="en-US"/>
          <w:rPrChange w:id="399" w:author="יוני גרינברג" w:date="2026-01-06T11:40:00Z">
            <w:rPr>
              <w:rFonts w:ascii="Times New Roman" w:eastAsia="Times New Roman" w:hAnsi="Times New Roman" w:cs="Times New Roman"/>
              <w:sz w:val="24"/>
              <w:szCs w:val="24"/>
              <w:lang w:val="en-US"/>
            </w:rPr>
          </w:rPrChange>
        </w:rPr>
        <w:t>7][3]</w:t>
      </w:r>
      <w:r w:rsidRPr="001C719D">
        <w:rPr>
          <w:rFonts w:asciiTheme="minorBidi" w:eastAsia="Times New Roman" w:hAnsiTheme="minorBidi"/>
          <w:sz w:val="24"/>
          <w:szCs w:val="24"/>
          <w:lang w:val="en-US"/>
          <w:rPrChange w:id="400" w:author="יוני גרינברג" w:date="2026-01-06T11:40:00Z">
            <w:rPr>
              <w:rFonts w:ascii="Times New Roman" w:eastAsia="Times New Roman" w:hAnsi="Times New Roman" w:cs="Times New Roman"/>
              <w:sz w:val="24"/>
              <w:szCs w:val="24"/>
              <w:lang w:val="en-US"/>
            </w:rPr>
          </w:rPrChange>
        </w:rPr>
        <w:t>.</w:t>
      </w:r>
    </w:p>
    <w:p w14:paraId="34C5B851" w14:textId="6BF7D656" w:rsidR="007B5591" w:rsidRPr="001C719D" w:rsidDel="00DA341C" w:rsidRDefault="007B5591" w:rsidP="00217392">
      <w:pPr>
        <w:shd w:val="clear" w:color="auto" w:fill="FFFFFF"/>
        <w:spacing w:before="240" w:after="120" w:line="264" w:lineRule="auto"/>
        <w:ind w:left="1440"/>
        <w:rPr>
          <w:del w:id="401" w:author="יוני גרינברג" w:date="2026-01-06T12:01:00Z"/>
          <w:rFonts w:asciiTheme="minorBidi" w:eastAsia="Times New Roman" w:hAnsiTheme="minorBidi"/>
          <w:sz w:val="24"/>
          <w:szCs w:val="24"/>
          <w:lang w:val="en-US"/>
          <w:rPrChange w:id="402" w:author="יוני גרינברג" w:date="2026-01-06T11:40:00Z">
            <w:rPr>
              <w:del w:id="403" w:author="יוני גרינברג" w:date="2026-01-06T12:01:00Z"/>
              <w:rFonts w:ascii="Times New Roman" w:eastAsia="Times New Roman" w:hAnsi="Times New Roman" w:cs="Times New Roman"/>
              <w:sz w:val="24"/>
              <w:szCs w:val="24"/>
              <w:lang w:val="en-US"/>
            </w:rPr>
          </w:rPrChange>
        </w:rPr>
        <w:pPrChange w:id="404" w:author="יוני גרינברג" w:date="2026-01-07T12:03:00Z" w16du:dateUtc="2026-01-07T10:03:00Z">
          <w:pPr>
            <w:shd w:val="clear" w:color="auto" w:fill="FFFFFF"/>
            <w:spacing w:before="240" w:after="120" w:line="264" w:lineRule="auto"/>
            <w:ind w:left="2160"/>
          </w:pPr>
        </w:pPrChange>
      </w:pPr>
    </w:p>
    <w:p w14:paraId="3A893F65" w14:textId="77777777" w:rsidR="007B5591" w:rsidRDefault="007B5591">
      <w:pPr>
        <w:spacing w:before="240" w:after="240"/>
        <w:rPr>
          <w:ins w:id="405" w:author="יוני גרינברג" w:date="2026-01-06T12:01:00Z"/>
          <w:rFonts w:asciiTheme="minorBidi" w:eastAsia="Times New Roman" w:hAnsiTheme="minorBidi"/>
          <w:sz w:val="24"/>
          <w:szCs w:val="24"/>
          <w:lang w:val="en-US"/>
        </w:rPr>
      </w:pPr>
    </w:p>
    <w:p w14:paraId="310C23EC" w14:textId="77777777" w:rsidR="00DA341C" w:rsidRPr="001C719D" w:rsidRDefault="00DA341C">
      <w:pPr>
        <w:spacing w:before="240" w:after="240"/>
        <w:rPr>
          <w:rFonts w:asciiTheme="minorBidi" w:hAnsiTheme="minorBidi"/>
          <w:b/>
          <w:bCs/>
          <w:sz w:val="24"/>
          <w:szCs w:val="24"/>
          <w:lang w:val="en-US"/>
          <w:rPrChange w:id="406" w:author="יוני גרינברג" w:date="2026-01-06T11:40:00Z">
            <w:rPr>
              <w:rFonts w:asciiTheme="majorBidi" w:hAnsiTheme="majorBidi" w:cstheme="majorBidi"/>
              <w:b/>
              <w:bCs/>
              <w:sz w:val="24"/>
              <w:szCs w:val="24"/>
              <w:lang w:val="en-US"/>
            </w:rPr>
          </w:rPrChange>
        </w:rPr>
        <w:pPrChange w:id="407" w:author="אלנה רווה" w:date="2025-12-18T13:31:00Z">
          <w:pPr>
            <w:spacing w:before="240" w:after="240"/>
            <w:ind w:left="2360" w:hanging="640"/>
          </w:pPr>
        </w:pPrChange>
      </w:pPr>
    </w:p>
    <w:p w14:paraId="5F4D05AB" w14:textId="29FE663F" w:rsidR="00BD16DC" w:rsidRPr="001C719D" w:rsidDel="00217392" w:rsidRDefault="00C7700C" w:rsidP="00217392">
      <w:pPr>
        <w:spacing w:before="240" w:after="240"/>
        <w:ind w:left="640" w:hanging="640"/>
        <w:rPr>
          <w:del w:id="408" w:author="יוני גרינברג" w:date="2026-01-07T12:06:00Z" w16du:dateUtc="2026-01-07T10:06:00Z"/>
          <w:rFonts w:asciiTheme="minorBidi" w:hAnsiTheme="minorBidi"/>
          <w:b/>
          <w:bCs/>
          <w:sz w:val="24"/>
          <w:szCs w:val="24"/>
          <w:lang w:val="en-US"/>
          <w:rPrChange w:id="409" w:author="יוני גרינברג" w:date="2026-01-06T11:40:00Z">
            <w:rPr>
              <w:del w:id="410" w:author="יוני גרינברג" w:date="2026-01-07T12:06:00Z" w16du:dateUtc="2026-01-07T10:06:00Z"/>
              <w:rFonts w:asciiTheme="majorBidi" w:hAnsiTheme="majorBidi" w:cstheme="majorBidi"/>
              <w:b/>
              <w:bCs/>
              <w:sz w:val="24"/>
              <w:szCs w:val="24"/>
              <w:lang w:val="en-US"/>
            </w:rPr>
          </w:rPrChange>
        </w:rPr>
        <w:pPrChange w:id="411"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412" w:author="יוני גרינברג" w:date="2026-01-06T11:40:00Z">
            <w:rPr>
              <w:rFonts w:asciiTheme="majorBidi" w:hAnsiTheme="majorBidi" w:cstheme="majorBidi"/>
              <w:b/>
              <w:bCs/>
              <w:sz w:val="24"/>
              <w:szCs w:val="24"/>
              <w:lang w:val="en-US"/>
            </w:rPr>
          </w:rPrChange>
        </w:rPr>
        <w:t>1.4.</w:t>
      </w:r>
      <w:r w:rsidR="004D6A06" w:rsidRPr="001C719D">
        <w:rPr>
          <w:rFonts w:asciiTheme="minorBidi" w:hAnsiTheme="minorBidi"/>
          <w:b/>
          <w:bCs/>
          <w:sz w:val="24"/>
          <w:szCs w:val="24"/>
          <w:rtl/>
          <w:lang w:val="en-US"/>
          <w:rPrChange w:id="413" w:author="יוני גרינברג" w:date="2026-01-06T11:40:00Z">
            <w:rPr>
              <w:rFonts w:asciiTheme="majorBidi" w:hAnsiTheme="majorBidi" w:cstheme="majorBidi"/>
              <w:b/>
              <w:bCs/>
              <w:sz w:val="24"/>
              <w:szCs w:val="24"/>
              <w:rtl/>
              <w:lang w:val="en-US"/>
            </w:rPr>
          </w:rPrChange>
        </w:rPr>
        <w:t>1</w:t>
      </w:r>
      <w:r w:rsidRPr="001C719D">
        <w:rPr>
          <w:rFonts w:asciiTheme="minorBidi" w:hAnsiTheme="minorBidi"/>
          <w:b/>
          <w:bCs/>
          <w:sz w:val="24"/>
          <w:szCs w:val="24"/>
          <w:lang w:val="en-US"/>
          <w:rPrChange w:id="414" w:author="יוני גרינברג" w:date="2026-01-06T11:40:00Z">
            <w:rPr>
              <w:rFonts w:asciiTheme="majorBidi" w:hAnsiTheme="majorBidi" w:cstheme="majorBidi"/>
              <w:b/>
              <w:bCs/>
              <w:sz w:val="24"/>
              <w:szCs w:val="24"/>
              <w:lang w:val="en-US"/>
            </w:rPr>
          </w:rPrChange>
        </w:rPr>
        <w:t>.</w:t>
      </w:r>
      <w:ins w:id="415" w:author="יוני גרינברג" w:date="2026-01-06T11:53:00Z">
        <w:r w:rsidR="00DA341C">
          <w:rPr>
            <w:rFonts w:asciiTheme="minorBidi" w:hAnsiTheme="minorBidi"/>
            <w:b/>
            <w:bCs/>
            <w:sz w:val="24"/>
            <w:szCs w:val="24"/>
            <w:lang w:val="en-US"/>
          </w:rPr>
          <w:t xml:space="preserve"> </w:t>
        </w:r>
      </w:ins>
      <w:del w:id="416" w:author="יוני גרינברג" w:date="2026-01-06T11:49:00Z">
        <w:r w:rsidRPr="001C719D" w:rsidDel="00DA341C">
          <w:rPr>
            <w:rFonts w:asciiTheme="minorBidi" w:hAnsiTheme="minorBidi"/>
            <w:sz w:val="24"/>
            <w:szCs w:val="24"/>
            <w:lang w:val="en-US"/>
            <w:rPrChange w:id="417" w:author="יוני גרינברג" w:date="2026-01-06T11:40:00Z">
              <w:rPr>
                <w:rFonts w:asciiTheme="majorBidi" w:hAnsiTheme="majorBidi" w:cstheme="majorBidi"/>
                <w:sz w:val="24"/>
                <w:szCs w:val="24"/>
                <w:lang w:val="en-US"/>
              </w:rPr>
            </w:rPrChange>
          </w:rPr>
          <w:delText xml:space="preserve">            </w:delText>
        </w:r>
      </w:del>
      <w:commentRangeStart w:id="418"/>
      <w:r w:rsidRPr="001C719D">
        <w:rPr>
          <w:rFonts w:asciiTheme="minorBidi" w:hAnsiTheme="minorBidi"/>
          <w:b/>
          <w:bCs/>
          <w:sz w:val="24"/>
          <w:szCs w:val="24"/>
          <w:lang w:val="en-US"/>
          <w:rPrChange w:id="419" w:author="יוני גרינברג" w:date="2026-01-06T11:40:00Z">
            <w:rPr>
              <w:rFonts w:asciiTheme="majorBidi" w:hAnsiTheme="majorBidi" w:cstheme="majorBidi"/>
              <w:b/>
              <w:bCs/>
              <w:sz w:val="24"/>
              <w:szCs w:val="24"/>
              <w:lang w:val="en-US"/>
            </w:rPr>
          </w:rPrChange>
        </w:rPr>
        <w:t>What is wrong with what is done till now?</w:t>
      </w:r>
      <w:commentRangeEnd w:id="418"/>
      <w:r w:rsidR="00FF7F4E" w:rsidRPr="001C719D">
        <w:rPr>
          <w:rStyle w:val="a8"/>
          <w:rFonts w:asciiTheme="minorBidi" w:hAnsiTheme="minorBidi"/>
          <w:sz w:val="24"/>
          <w:szCs w:val="24"/>
          <w:rPrChange w:id="420" w:author="יוני גרינברג" w:date="2026-01-06T11:40:00Z">
            <w:rPr>
              <w:rStyle w:val="a8"/>
            </w:rPr>
          </w:rPrChange>
        </w:rPr>
        <w:commentReference w:id="418"/>
      </w:r>
    </w:p>
    <w:p w14:paraId="1826DF1A" w14:textId="77777777" w:rsidR="0043631A" w:rsidRPr="001C719D" w:rsidRDefault="007B5591" w:rsidP="00217392">
      <w:pPr>
        <w:spacing w:before="240" w:after="240"/>
        <w:rPr>
          <w:rFonts w:asciiTheme="minorBidi" w:hAnsiTheme="minorBidi"/>
          <w:sz w:val="24"/>
          <w:szCs w:val="24"/>
          <w:lang w:val="en-US"/>
          <w:rPrChange w:id="421" w:author="יוני גרינברג" w:date="2026-01-06T11:40:00Z">
            <w:rPr>
              <w:rFonts w:asciiTheme="majorBidi" w:hAnsiTheme="majorBidi" w:cstheme="majorBidi"/>
              <w:lang w:val="en-US"/>
            </w:rPr>
          </w:rPrChange>
        </w:rPr>
        <w:pPrChange w:id="422" w:author="יוני גרינברג" w:date="2026-01-07T12:06:00Z" w16du:dateUtc="2026-01-07T10:06:00Z">
          <w:pPr>
            <w:spacing w:before="240" w:after="240"/>
            <w:ind w:left="2360" w:hanging="640"/>
          </w:pPr>
        </w:pPrChange>
      </w:pPr>
      <w:del w:id="423" w:author="יוני גרינברג" w:date="2026-01-07T12:06:00Z" w16du:dateUtc="2026-01-07T10:06:00Z">
        <w:r w:rsidRPr="001C719D" w:rsidDel="00217392">
          <w:rPr>
            <w:rFonts w:asciiTheme="minorBidi" w:hAnsiTheme="minorBidi"/>
            <w:b/>
            <w:bCs/>
            <w:sz w:val="24"/>
            <w:szCs w:val="24"/>
            <w:lang w:val="en-US"/>
            <w:rPrChange w:id="424" w:author="יוני גרינברג" w:date="2026-01-06T11:40:00Z">
              <w:rPr>
                <w:rFonts w:asciiTheme="majorBidi" w:hAnsiTheme="majorBidi" w:cstheme="majorBidi"/>
                <w:b/>
                <w:bCs/>
                <w:sz w:val="24"/>
                <w:szCs w:val="24"/>
                <w:lang w:val="en-US"/>
              </w:rPr>
            </w:rPrChange>
          </w:rPr>
          <w:tab/>
        </w:r>
      </w:del>
    </w:p>
    <w:p w14:paraId="4BC82893" w14:textId="5C48446C" w:rsidR="0043631A" w:rsidRPr="001C719D" w:rsidRDefault="0043631A" w:rsidP="00217392">
      <w:pPr>
        <w:spacing w:before="240" w:after="240"/>
        <w:ind w:left="1080"/>
        <w:rPr>
          <w:rFonts w:asciiTheme="minorBidi" w:hAnsiTheme="minorBidi"/>
          <w:sz w:val="24"/>
          <w:szCs w:val="24"/>
          <w:lang w:val="en-US"/>
          <w:rPrChange w:id="425" w:author="יוני גרינברג" w:date="2026-01-06T11:40:00Z">
            <w:rPr>
              <w:rFonts w:asciiTheme="majorBidi" w:hAnsiTheme="majorBidi" w:cstheme="majorBidi"/>
              <w:lang w:val="en-US"/>
            </w:rPr>
          </w:rPrChange>
        </w:rPr>
        <w:pPrChange w:id="426" w:author="יוני גרינברג" w:date="2026-01-07T12:03:00Z" w16du:dateUtc="2026-01-07T10:03:00Z">
          <w:pPr>
            <w:spacing w:before="240" w:after="240"/>
            <w:ind w:left="2360" w:hanging="640"/>
          </w:pPr>
        </w:pPrChange>
      </w:pPr>
      <w:commentRangeStart w:id="427"/>
      <w:r w:rsidRPr="001C719D">
        <w:rPr>
          <w:rFonts w:asciiTheme="minorBidi" w:hAnsiTheme="minorBidi"/>
          <w:sz w:val="24"/>
          <w:szCs w:val="24"/>
          <w:lang w:val="en-US"/>
          <w:rPrChange w:id="428" w:author="יוני גרינברג" w:date="2026-01-06T11:40:00Z">
            <w:rPr>
              <w:rFonts w:asciiTheme="majorBidi" w:hAnsiTheme="majorBidi" w:cstheme="majorBidi"/>
              <w:lang w:val="en-US"/>
            </w:rPr>
          </w:rPrChange>
        </w:rPr>
        <w:t xml:space="preserve">While the previous implementation succeeded in establishing a basic link, it lacked the necessary </w:t>
      </w:r>
      <w:r w:rsidRPr="001C719D">
        <w:rPr>
          <w:rFonts w:asciiTheme="minorBidi" w:hAnsiTheme="minorBidi"/>
          <w:b/>
          <w:bCs/>
          <w:sz w:val="24"/>
          <w:szCs w:val="24"/>
          <w:lang w:val="en-US"/>
          <w:rPrChange w:id="429" w:author="יוני גרינברג" w:date="2026-01-06T11:40:00Z">
            <w:rPr>
              <w:rFonts w:asciiTheme="majorBidi" w:hAnsiTheme="majorBidi" w:cstheme="majorBidi"/>
              <w:b/>
              <w:bCs/>
              <w:lang w:val="en-US"/>
            </w:rPr>
          </w:rPrChange>
        </w:rPr>
        <w:t>Network Layer</w:t>
      </w:r>
      <w:r w:rsidRPr="001C719D">
        <w:rPr>
          <w:rFonts w:asciiTheme="minorBidi" w:hAnsiTheme="minorBidi"/>
          <w:sz w:val="24"/>
          <w:szCs w:val="24"/>
          <w:lang w:val="en-US"/>
          <w:rPrChange w:id="430" w:author="יוני גרינברג" w:date="2026-01-06T11:40:00Z">
            <w:rPr>
              <w:rFonts w:asciiTheme="majorBidi" w:hAnsiTheme="majorBidi" w:cstheme="majorBidi"/>
              <w:lang w:val="en-US"/>
            </w:rPr>
          </w:rPrChange>
        </w:rPr>
        <w:t xml:space="preserve"> and </w:t>
      </w:r>
      <w:r w:rsidRPr="001C719D">
        <w:rPr>
          <w:rFonts w:asciiTheme="minorBidi" w:hAnsiTheme="minorBidi"/>
          <w:b/>
          <w:bCs/>
          <w:sz w:val="24"/>
          <w:szCs w:val="24"/>
          <w:lang w:val="en-US"/>
          <w:rPrChange w:id="431" w:author="יוני גרינברג" w:date="2026-01-06T11:40:00Z">
            <w:rPr>
              <w:rFonts w:asciiTheme="majorBidi" w:hAnsiTheme="majorBidi" w:cstheme="majorBidi"/>
              <w:b/>
              <w:bCs/>
              <w:lang w:val="en-US"/>
            </w:rPr>
          </w:rPrChange>
        </w:rPr>
        <w:t>Cross-Platform</w:t>
      </w:r>
      <w:r w:rsidRPr="001C719D">
        <w:rPr>
          <w:rFonts w:asciiTheme="minorBidi" w:hAnsiTheme="minorBidi"/>
          <w:sz w:val="24"/>
          <w:szCs w:val="24"/>
          <w:lang w:val="en-US"/>
          <w:rPrChange w:id="432" w:author="יוני גרינברג" w:date="2026-01-06T11:40:00Z">
            <w:rPr>
              <w:rFonts w:asciiTheme="majorBidi" w:hAnsiTheme="majorBidi" w:cstheme="majorBidi"/>
              <w:lang w:val="en-US"/>
            </w:rPr>
          </w:rPrChange>
        </w:rPr>
        <w:t xml:space="preserve"> capabilities required for real-world utility.</w:t>
      </w:r>
      <w:commentRangeEnd w:id="427"/>
      <w:r w:rsidR="00FF7F4E" w:rsidRPr="001C719D">
        <w:rPr>
          <w:rStyle w:val="a8"/>
          <w:rFonts w:asciiTheme="minorBidi" w:hAnsiTheme="minorBidi"/>
          <w:sz w:val="24"/>
          <w:szCs w:val="24"/>
          <w:rPrChange w:id="433" w:author="יוני גרינברג" w:date="2026-01-06T11:40:00Z">
            <w:rPr>
              <w:rStyle w:val="a8"/>
            </w:rPr>
          </w:rPrChange>
        </w:rPr>
        <w:commentReference w:id="427"/>
      </w:r>
    </w:p>
    <w:p w14:paraId="58C97258" w14:textId="77777777" w:rsidR="0043631A" w:rsidRPr="001C719D" w:rsidRDefault="0043631A" w:rsidP="00217392">
      <w:pPr>
        <w:numPr>
          <w:ilvl w:val="0"/>
          <w:numId w:val="11"/>
        </w:numPr>
        <w:tabs>
          <w:tab w:val="num" w:pos="720"/>
        </w:tabs>
        <w:spacing w:before="240" w:after="240"/>
        <w:ind w:left="1800"/>
        <w:rPr>
          <w:rFonts w:asciiTheme="minorBidi" w:hAnsiTheme="minorBidi"/>
          <w:sz w:val="24"/>
          <w:szCs w:val="24"/>
          <w:lang w:val="en-US"/>
          <w:rPrChange w:id="434" w:author="יוני גרינברג" w:date="2026-01-06T11:40:00Z">
            <w:rPr>
              <w:rFonts w:asciiTheme="majorBidi" w:hAnsiTheme="majorBidi" w:cstheme="majorBidi"/>
              <w:sz w:val="24"/>
              <w:szCs w:val="24"/>
              <w:lang w:val="en-US"/>
            </w:rPr>
          </w:rPrChange>
        </w:rPr>
        <w:pPrChange w:id="435" w:author="יוני גרינברג" w:date="2026-01-07T12:03:00Z" w16du:dateUtc="2026-01-07T10:03:00Z">
          <w:pPr>
            <w:numPr>
              <w:numId w:val="11"/>
            </w:numPr>
            <w:tabs>
              <w:tab w:val="num" w:pos="720"/>
              <w:tab w:val="num" w:pos="2720"/>
            </w:tabs>
            <w:spacing w:before="240" w:after="240"/>
            <w:ind w:left="2720" w:hanging="360"/>
          </w:pPr>
        </w:pPrChange>
      </w:pPr>
      <w:r w:rsidRPr="001C719D">
        <w:rPr>
          <w:rFonts w:asciiTheme="minorBidi" w:hAnsiTheme="minorBidi"/>
          <w:b/>
          <w:bCs/>
          <w:sz w:val="24"/>
          <w:szCs w:val="24"/>
          <w:lang w:val="en-US"/>
          <w:rPrChange w:id="436" w:author="יוני גרינברג" w:date="2026-01-06T11:40:00Z">
            <w:rPr>
              <w:rFonts w:asciiTheme="majorBidi" w:hAnsiTheme="majorBidi" w:cstheme="majorBidi"/>
              <w:b/>
              <w:bCs/>
              <w:sz w:val="24"/>
              <w:szCs w:val="24"/>
              <w:lang w:val="en-US"/>
            </w:rPr>
          </w:rPrChange>
        </w:rPr>
        <w:t>Lack of Network Protocol (Scalability):</w:t>
      </w:r>
      <w:r w:rsidRPr="001C719D">
        <w:rPr>
          <w:rFonts w:asciiTheme="minorBidi" w:hAnsiTheme="minorBidi"/>
          <w:sz w:val="24"/>
          <w:szCs w:val="24"/>
          <w:lang w:val="en-US"/>
          <w:rPrChange w:id="437" w:author="יוני גרינברג" w:date="2026-01-06T11:40:00Z">
            <w:rPr>
              <w:rFonts w:asciiTheme="majorBidi" w:hAnsiTheme="majorBidi" w:cstheme="majorBidi"/>
              <w:sz w:val="24"/>
              <w:szCs w:val="24"/>
              <w:lang w:val="en-US"/>
            </w:rPr>
          </w:rPrChange>
        </w:rPr>
        <w:t xml:space="preserve"> The previous system was strictly limited to a </w:t>
      </w:r>
      <w:r w:rsidRPr="001C719D">
        <w:rPr>
          <w:rFonts w:asciiTheme="minorBidi" w:hAnsiTheme="minorBidi"/>
          <w:b/>
          <w:bCs/>
          <w:sz w:val="24"/>
          <w:szCs w:val="24"/>
          <w:lang w:val="en-US"/>
          <w:rPrChange w:id="438" w:author="יוני גרינברג" w:date="2026-01-06T11:40:00Z">
            <w:rPr>
              <w:rFonts w:asciiTheme="majorBidi" w:hAnsiTheme="majorBidi" w:cstheme="majorBidi"/>
              <w:b/>
              <w:bCs/>
              <w:sz w:val="24"/>
              <w:szCs w:val="24"/>
              <w:lang w:val="en-US"/>
            </w:rPr>
          </w:rPrChange>
        </w:rPr>
        <w:t>one-to-one</w:t>
      </w:r>
      <w:r w:rsidRPr="001C719D">
        <w:rPr>
          <w:rFonts w:asciiTheme="minorBidi" w:hAnsiTheme="minorBidi"/>
          <w:sz w:val="24"/>
          <w:szCs w:val="24"/>
          <w:lang w:val="en-US"/>
          <w:rPrChange w:id="439" w:author="יוני גרינברג" w:date="2026-01-06T11:40:00Z">
            <w:rPr>
              <w:rFonts w:asciiTheme="majorBidi" w:hAnsiTheme="majorBidi" w:cstheme="majorBidi"/>
              <w:sz w:val="24"/>
              <w:szCs w:val="24"/>
              <w:lang w:val="en-US"/>
            </w:rPr>
          </w:rPrChange>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3348185" w14:textId="77777777" w:rsidR="0043631A" w:rsidRPr="001C719D" w:rsidDel="00217392" w:rsidRDefault="0043631A" w:rsidP="00217392">
      <w:pPr>
        <w:numPr>
          <w:ilvl w:val="0"/>
          <w:numId w:val="11"/>
        </w:numPr>
        <w:tabs>
          <w:tab w:val="num" w:pos="720"/>
        </w:tabs>
        <w:spacing w:before="240" w:after="240"/>
        <w:ind w:left="1800"/>
        <w:rPr>
          <w:del w:id="440" w:author="יוני גרינברג" w:date="2026-01-07T12:06:00Z" w16du:dateUtc="2026-01-07T10:06:00Z"/>
          <w:rFonts w:asciiTheme="minorBidi" w:hAnsiTheme="minorBidi"/>
          <w:sz w:val="24"/>
          <w:szCs w:val="24"/>
          <w:lang w:val="en-US"/>
          <w:rPrChange w:id="441" w:author="יוני גרינברג" w:date="2026-01-06T11:40:00Z">
            <w:rPr>
              <w:del w:id="442" w:author="יוני גרינברג" w:date="2026-01-07T12:06:00Z" w16du:dateUtc="2026-01-07T10:06:00Z"/>
              <w:rFonts w:asciiTheme="majorBidi" w:hAnsiTheme="majorBidi" w:cstheme="majorBidi"/>
              <w:sz w:val="24"/>
              <w:szCs w:val="24"/>
              <w:lang w:val="en-US"/>
            </w:rPr>
          </w:rPrChange>
        </w:rPr>
        <w:pPrChange w:id="443" w:author="יוני גרינברג" w:date="2026-01-07T12:03:00Z" w16du:dateUtc="2026-01-07T10:03:00Z">
          <w:pPr>
            <w:numPr>
              <w:numId w:val="11"/>
            </w:numPr>
            <w:tabs>
              <w:tab w:val="num" w:pos="720"/>
              <w:tab w:val="num" w:pos="2720"/>
            </w:tabs>
            <w:spacing w:before="240" w:after="240"/>
            <w:ind w:left="2720" w:hanging="360"/>
          </w:pPr>
        </w:pPrChange>
      </w:pPr>
      <w:r w:rsidRPr="001C719D">
        <w:rPr>
          <w:rFonts w:asciiTheme="minorBidi" w:hAnsiTheme="minorBidi"/>
          <w:b/>
          <w:bCs/>
          <w:sz w:val="24"/>
          <w:szCs w:val="24"/>
          <w:lang w:val="en-US"/>
          <w:rPrChange w:id="444" w:author="יוני גרינברג" w:date="2026-01-06T11:40:00Z">
            <w:rPr>
              <w:rFonts w:asciiTheme="majorBidi" w:hAnsiTheme="majorBidi" w:cstheme="majorBidi"/>
              <w:b/>
              <w:bCs/>
              <w:sz w:val="24"/>
              <w:szCs w:val="24"/>
              <w:lang w:val="en-US"/>
            </w:rPr>
          </w:rPrChange>
        </w:rPr>
        <w:t>Single Platform Restriction:</w:t>
      </w:r>
      <w:r w:rsidRPr="001C719D">
        <w:rPr>
          <w:rFonts w:asciiTheme="minorBidi" w:hAnsiTheme="minorBidi"/>
          <w:sz w:val="24"/>
          <w:szCs w:val="24"/>
          <w:lang w:val="en-US"/>
          <w:rPrChange w:id="445" w:author="יוני גרינברג" w:date="2026-01-06T11:40:00Z">
            <w:rPr>
              <w:rFonts w:asciiTheme="majorBidi" w:hAnsiTheme="majorBidi" w:cstheme="majorBidi"/>
              <w:sz w:val="24"/>
              <w:szCs w:val="24"/>
              <w:lang w:val="en-US"/>
            </w:rPr>
          </w:rPrChange>
        </w:rPr>
        <w:t xml:space="preserve"> The previous project was developed exclusively for the </w:t>
      </w:r>
      <w:r w:rsidRPr="001C719D">
        <w:rPr>
          <w:rFonts w:asciiTheme="minorBidi" w:hAnsiTheme="minorBidi"/>
          <w:b/>
          <w:bCs/>
          <w:sz w:val="24"/>
          <w:szCs w:val="24"/>
          <w:lang w:val="en-US"/>
          <w:rPrChange w:id="446" w:author="יוני גרינברג" w:date="2026-01-06T11:40:00Z">
            <w:rPr>
              <w:rFonts w:asciiTheme="majorBidi" w:hAnsiTheme="majorBidi" w:cstheme="majorBidi"/>
              <w:b/>
              <w:bCs/>
              <w:sz w:val="24"/>
              <w:szCs w:val="24"/>
              <w:lang w:val="en-US"/>
            </w:rPr>
          </w:rPrChange>
        </w:rPr>
        <w:t>Android</w:t>
      </w:r>
      <w:r w:rsidRPr="001C719D">
        <w:rPr>
          <w:rFonts w:asciiTheme="minorBidi" w:hAnsiTheme="minorBidi"/>
          <w:sz w:val="24"/>
          <w:szCs w:val="24"/>
          <w:lang w:val="en-US"/>
          <w:rPrChange w:id="447" w:author="יוני גרינברג" w:date="2026-01-06T11:40:00Z">
            <w:rPr>
              <w:rFonts w:asciiTheme="majorBidi" w:hAnsiTheme="majorBidi" w:cstheme="majorBidi"/>
              <w:sz w:val="24"/>
              <w:szCs w:val="24"/>
              <w:lang w:val="en-US"/>
            </w:rPr>
          </w:rPrChange>
        </w:rPr>
        <w:t xml:space="preserve"> operating system. In a real-world scenario (such as contact tracing or medical environments), users carry heterogeneous devices. A system that cannot communicate between an Android phone and an iPhone (iOS) has limited practical application.</w:t>
      </w:r>
    </w:p>
    <w:p w14:paraId="7069919A" w14:textId="24861B8A" w:rsidR="00904544" w:rsidRPr="00217392" w:rsidDel="00217392" w:rsidRDefault="00904544" w:rsidP="00217392">
      <w:pPr>
        <w:numPr>
          <w:ilvl w:val="0"/>
          <w:numId w:val="11"/>
        </w:numPr>
        <w:tabs>
          <w:tab w:val="num" w:pos="720"/>
        </w:tabs>
        <w:spacing w:before="240" w:after="240"/>
        <w:ind w:left="1800"/>
        <w:rPr>
          <w:del w:id="448" w:author="יוני גרינברג" w:date="2026-01-07T12:06:00Z" w16du:dateUtc="2026-01-07T10:06:00Z"/>
          <w:rFonts w:asciiTheme="minorBidi" w:hAnsiTheme="minorBidi"/>
          <w:b/>
          <w:bCs/>
          <w:sz w:val="24"/>
          <w:szCs w:val="24"/>
          <w:lang w:val="en-US"/>
          <w:rPrChange w:id="449" w:author="יוני גרינברג" w:date="2026-01-07T12:06:00Z" w16du:dateUtc="2026-01-07T10:06:00Z">
            <w:rPr>
              <w:del w:id="450" w:author="יוני גרינברג" w:date="2026-01-07T12:06:00Z" w16du:dateUtc="2026-01-07T10:06:00Z"/>
              <w:rFonts w:asciiTheme="majorBidi" w:hAnsiTheme="majorBidi" w:cstheme="majorBidi"/>
              <w:b/>
              <w:bCs/>
              <w:sz w:val="24"/>
              <w:szCs w:val="24"/>
              <w:lang w:val="en-US"/>
            </w:rPr>
          </w:rPrChange>
        </w:rPr>
        <w:pPrChange w:id="451" w:author="יוני גרינברג" w:date="2026-01-07T12:06:00Z" w16du:dateUtc="2026-01-07T10:06:00Z">
          <w:pPr>
            <w:spacing w:before="240" w:after="240"/>
            <w:ind w:left="2360" w:hanging="640"/>
          </w:pPr>
        </w:pPrChange>
      </w:pPr>
    </w:p>
    <w:p w14:paraId="28DF55D4" w14:textId="7C1B0828" w:rsidR="00BD16DC" w:rsidRPr="001C719D" w:rsidRDefault="00C7700C" w:rsidP="00217392">
      <w:pPr>
        <w:spacing w:before="240" w:after="240"/>
        <w:ind w:left="640" w:hanging="640"/>
        <w:rPr>
          <w:rFonts w:asciiTheme="minorBidi" w:hAnsiTheme="minorBidi"/>
          <w:b/>
          <w:bCs/>
          <w:sz w:val="24"/>
          <w:szCs w:val="24"/>
          <w:lang w:val="en-US"/>
          <w:rPrChange w:id="452" w:author="יוני גרינברג" w:date="2026-01-06T11:40:00Z">
            <w:rPr>
              <w:rFonts w:asciiTheme="majorBidi" w:hAnsiTheme="majorBidi" w:cstheme="majorBidi"/>
              <w:b/>
              <w:bCs/>
              <w:sz w:val="24"/>
              <w:szCs w:val="24"/>
              <w:lang w:val="en-US"/>
            </w:rPr>
          </w:rPrChange>
        </w:rPr>
        <w:pPrChange w:id="453"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454" w:author="יוני גרינברג" w:date="2026-01-06T11:40:00Z">
            <w:rPr>
              <w:rFonts w:asciiTheme="majorBidi" w:hAnsiTheme="majorBidi" w:cstheme="majorBidi"/>
              <w:b/>
              <w:bCs/>
              <w:sz w:val="24"/>
              <w:szCs w:val="24"/>
              <w:lang w:val="en-US"/>
            </w:rPr>
          </w:rPrChange>
        </w:rPr>
        <w:t>1.4.</w:t>
      </w:r>
      <w:r w:rsidR="004D6A06" w:rsidRPr="001C719D">
        <w:rPr>
          <w:rFonts w:asciiTheme="minorBidi" w:hAnsiTheme="minorBidi"/>
          <w:b/>
          <w:bCs/>
          <w:sz w:val="24"/>
          <w:szCs w:val="24"/>
          <w:rtl/>
          <w:lang w:val="en-US"/>
          <w:rPrChange w:id="455" w:author="יוני גרינברג" w:date="2026-01-06T11:40:00Z">
            <w:rPr>
              <w:rFonts w:asciiTheme="majorBidi" w:hAnsiTheme="majorBidi" w:cstheme="majorBidi"/>
              <w:b/>
              <w:bCs/>
              <w:sz w:val="24"/>
              <w:szCs w:val="24"/>
              <w:rtl/>
              <w:lang w:val="en-US"/>
            </w:rPr>
          </w:rPrChange>
        </w:rPr>
        <w:t>2</w:t>
      </w:r>
      <w:r w:rsidRPr="001C719D">
        <w:rPr>
          <w:rFonts w:asciiTheme="minorBidi" w:hAnsiTheme="minorBidi"/>
          <w:b/>
          <w:bCs/>
          <w:sz w:val="24"/>
          <w:szCs w:val="24"/>
          <w:lang w:val="en-US"/>
          <w:rPrChange w:id="456" w:author="יוני גרינברג" w:date="2026-01-06T11:40:00Z">
            <w:rPr>
              <w:rFonts w:asciiTheme="majorBidi" w:hAnsiTheme="majorBidi" w:cstheme="majorBidi"/>
              <w:b/>
              <w:bCs/>
              <w:sz w:val="24"/>
              <w:szCs w:val="24"/>
              <w:lang w:val="en-US"/>
            </w:rPr>
          </w:rPrChange>
        </w:rPr>
        <w:t>.</w:t>
      </w:r>
      <w:ins w:id="457" w:author="יוני גרינברג" w:date="2026-01-06T11:53:00Z">
        <w:r w:rsidR="00DA341C">
          <w:rPr>
            <w:rFonts w:asciiTheme="minorBidi" w:hAnsiTheme="minorBidi"/>
            <w:sz w:val="24"/>
            <w:szCs w:val="24"/>
            <w:lang w:val="en-US"/>
          </w:rPr>
          <w:t xml:space="preserve"> </w:t>
        </w:r>
      </w:ins>
      <w:del w:id="458" w:author="יוני גרינברג" w:date="2026-01-06T11:49:00Z">
        <w:r w:rsidRPr="001C719D" w:rsidDel="00DA341C">
          <w:rPr>
            <w:rFonts w:asciiTheme="minorBidi" w:hAnsiTheme="minorBidi"/>
            <w:sz w:val="24"/>
            <w:szCs w:val="24"/>
            <w:lang w:val="en-US"/>
            <w:rPrChange w:id="459" w:author="יוני גרינברג" w:date="2026-01-06T11:40:00Z">
              <w:rPr>
                <w:rFonts w:asciiTheme="majorBidi" w:hAnsiTheme="majorBidi" w:cstheme="majorBidi"/>
                <w:sz w:val="24"/>
                <w:szCs w:val="24"/>
                <w:lang w:val="en-US"/>
              </w:rPr>
            </w:rPrChange>
          </w:rPr>
          <w:delText xml:space="preserve">            </w:delText>
        </w:r>
      </w:del>
      <w:r w:rsidRPr="001C719D">
        <w:rPr>
          <w:rFonts w:asciiTheme="minorBidi" w:hAnsiTheme="minorBidi"/>
          <w:b/>
          <w:bCs/>
          <w:sz w:val="24"/>
          <w:szCs w:val="24"/>
          <w:lang w:val="en-US"/>
          <w:rPrChange w:id="460" w:author="יוני גרינברג" w:date="2026-01-06T11:40:00Z">
            <w:rPr>
              <w:rFonts w:asciiTheme="majorBidi" w:hAnsiTheme="majorBidi" w:cstheme="majorBidi"/>
              <w:b/>
              <w:bCs/>
              <w:sz w:val="24"/>
              <w:szCs w:val="24"/>
              <w:lang w:val="en-US"/>
            </w:rPr>
          </w:rPrChange>
        </w:rPr>
        <w:t>How do we plan to improve the situation?</w:t>
      </w:r>
    </w:p>
    <w:p w14:paraId="0D01107C" w14:textId="55D0DA62" w:rsidR="007B5591" w:rsidRPr="001C719D" w:rsidRDefault="007B5591" w:rsidP="00217392">
      <w:pPr>
        <w:shd w:val="clear" w:color="auto" w:fill="FFFFFF"/>
        <w:spacing w:before="240" w:after="120" w:line="264" w:lineRule="auto"/>
        <w:ind w:left="1080"/>
        <w:rPr>
          <w:rFonts w:asciiTheme="minorBidi" w:hAnsiTheme="minorBidi"/>
          <w:sz w:val="24"/>
          <w:szCs w:val="24"/>
          <w:lang w:val="en-US"/>
          <w:rPrChange w:id="461" w:author="יוני גרינברג" w:date="2026-01-06T11:40:00Z">
            <w:rPr>
              <w:rFonts w:asciiTheme="majorBidi" w:hAnsiTheme="majorBidi" w:cstheme="majorBidi"/>
              <w:sz w:val="24"/>
              <w:szCs w:val="24"/>
              <w:lang w:val="en-US"/>
            </w:rPr>
          </w:rPrChange>
        </w:rPr>
        <w:pPrChange w:id="462" w:author="יוני גרינברג" w:date="2026-01-07T12:03:00Z" w16du:dateUtc="2026-01-07T10:03:00Z">
          <w:pPr>
            <w:shd w:val="clear" w:color="auto" w:fill="FFFFFF"/>
            <w:spacing w:before="240" w:after="120" w:line="264" w:lineRule="auto"/>
            <w:ind w:left="2160"/>
          </w:pPr>
        </w:pPrChange>
      </w:pPr>
      <w:r w:rsidRPr="001C719D">
        <w:rPr>
          <w:rFonts w:asciiTheme="minorBidi" w:eastAsia="Times New Roman" w:hAnsiTheme="minorBidi"/>
          <w:sz w:val="24"/>
          <w:szCs w:val="24"/>
          <w:lang w:val="en-US"/>
          <w:rPrChange w:id="463" w:author="יוני גרינברג" w:date="2026-01-06T11:40:00Z">
            <w:rPr>
              <w:rFonts w:ascii="Times New Roman" w:eastAsia="Times New Roman" w:hAnsi="Times New Roman" w:cs="Times New Roman"/>
              <w:sz w:val="24"/>
              <w:szCs w:val="24"/>
              <w:lang w:val="en-US"/>
            </w:rPr>
          </w:rPrChange>
        </w:rPr>
        <w:t xml:space="preserve">Our goal is to expand the communication channel from one- to -one, to many- to- </w:t>
      </w:r>
      <w:r w:rsidR="00A87B6C" w:rsidRPr="001C719D">
        <w:rPr>
          <w:rFonts w:asciiTheme="minorBidi" w:eastAsia="Times New Roman" w:hAnsiTheme="minorBidi"/>
          <w:sz w:val="24"/>
          <w:szCs w:val="24"/>
          <w:lang w:val="en-US"/>
          <w:rPrChange w:id="464" w:author="יוני גרינברג" w:date="2026-01-06T11:40:00Z">
            <w:rPr>
              <w:rFonts w:ascii="Times New Roman" w:eastAsia="Times New Roman" w:hAnsi="Times New Roman" w:cs="Times New Roman"/>
              <w:sz w:val="24"/>
              <w:szCs w:val="24"/>
              <w:lang w:val="en-US"/>
            </w:rPr>
          </w:rPrChange>
        </w:rPr>
        <w:t>many.</w:t>
      </w:r>
      <w:r w:rsidR="00A87B6C" w:rsidRPr="001C719D">
        <w:rPr>
          <w:rStyle w:val="a8"/>
          <w:rFonts w:asciiTheme="minorBidi" w:hAnsiTheme="minorBidi"/>
          <w:sz w:val="24"/>
          <w:szCs w:val="24"/>
          <w:lang w:val="en-US"/>
          <w:rPrChange w:id="465" w:author="יוני גרינברג" w:date="2026-01-06T11:40:00Z">
            <w:rPr>
              <w:rStyle w:val="a8"/>
              <w:lang w:val="en-US"/>
            </w:rPr>
          </w:rPrChange>
        </w:rPr>
        <w:t xml:space="preserve"> </w:t>
      </w:r>
      <w:r w:rsidR="00A87B6C" w:rsidRPr="001C719D">
        <w:rPr>
          <w:rFonts w:asciiTheme="minorBidi" w:hAnsiTheme="minorBidi"/>
          <w:sz w:val="24"/>
          <w:szCs w:val="24"/>
          <w:lang w:val="en-US"/>
          <w:rPrChange w:id="466" w:author="יוני גרינברג" w:date="2026-01-06T11:40:00Z">
            <w:rPr>
              <w:rFonts w:asciiTheme="majorBidi" w:hAnsiTheme="majorBidi" w:cstheme="majorBidi"/>
              <w:sz w:val="24"/>
              <w:szCs w:val="24"/>
              <w:lang w:val="en-US"/>
            </w:rPr>
          </w:rPrChange>
        </w:rPr>
        <w:t>We</w:t>
      </w:r>
      <w:r w:rsidRPr="001C719D">
        <w:rPr>
          <w:rFonts w:asciiTheme="minorBidi" w:hAnsiTheme="minorBidi"/>
          <w:sz w:val="24"/>
          <w:szCs w:val="24"/>
          <w:lang w:val="en-US"/>
          <w:rPrChange w:id="467" w:author="יוני גרינברג" w:date="2026-01-06T11:40:00Z">
            <w:rPr>
              <w:rFonts w:asciiTheme="majorBidi" w:hAnsiTheme="majorBidi" w:cstheme="majorBidi"/>
              <w:sz w:val="24"/>
              <w:szCs w:val="24"/>
              <w:lang w:val="en-US"/>
            </w:rPr>
          </w:rPrChange>
        </w:rPr>
        <w:t xml:space="preserve"> will introduce a sophisticated channel arbitration method, specifically the Carrier Sense Multiple Access CSMA/</w:t>
      </w:r>
      <w:r w:rsidR="00D508EF" w:rsidRPr="001C719D">
        <w:rPr>
          <w:rFonts w:asciiTheme="minorBidi" w:hAnsiTheme="minorBidi"/>
          <w:sz w:val="24"/>
          <w:szCs w:val="24"/>
          <w:lang w:val="en-US"/>
          <w:rPrChange w:id="468" w:author="יוני גרינברג" w:date="2026-01-06T11:40:00Z">
            <w:rPr>
              <w:rFonts w:asciiTheme="majorBidi" w:hAnsiTheme="majorBidi" w:cstheme="majorBidi"/>
              <w:sz w:val="24"/>
              <w:szCs w:val="24"/>
              <w:lang w:val="en-US"/>
            </w:rPr>
          </w:rPrChange>
        </w:rPr>
        <w:t>C) protocol</w:t>
      </w:r>
      <w:r w:rsidRPr="001C719D">
        <w:rPr>
          <w:rFonts w:asciiTheme="minorBidi" w:hAnsiTheme="minorBidi"/>
          <w:sz w:val="24"/>
          <w:szCs w:val="24"/>
          <w:lang w:val="en-US"/>
          <w:rPrChange w:id="469" w:author="יוני גרינברג" w:date="2026-01-06T11:40:00Z">
            <w:rPr>
              <w:rFonts w:asciiTheme="majorBidi" w:hAnsiTheme="majorBidi" w:cstheme="majorBidi"/>
              <w:sz w:val="24"/>
              <w:szCs w:val="24"/>
              <w:lang w:val="en-US"/>
            </w:rPr>
          </w:rPrChange>
        </w:rPr>
        <w:t>, to manage network traffic.</w:t>
      </w:r>
      <w:r w:rsidRPr="001C719D">
        <w:rPr>
          <w:rFonts w:asciiTheme="minorBidi" w:hAnsiTheme="minorBidi"/>
          <w:sz w:val="24"/>
          <w:szCs w:val="24"/>
          <w:lang w:val="en-US"/>
          <w:rPrChange w:id="470" w:author="יוני גרינברג" w:date="2026-01-06T11:40:00Z">
            <w:rPr>
              <w:rFonts w:asciiTheme="majorBidi" w:hAnsiTheme="majorBidi" w:cstheme="majorBidi"/>
              <w:sz w:val="24"/>
              <w:szCs w:val="24"/>
              <w:lang w:val="en-US"/>
            </w:rPr>
          </w:rPrChange>
        </w:rPr>
        <w:br/>
        <w:t>We aim to bridge the gap between a lab demonstration and a robust network by ensuring seamless cross-platform compatibility between Android and iOS</w:t>
      </w:r>
      <w:r w:rsidR="007409DA" w:rsidRPr="001C719D">
        <w:rPr>
          <w:rFonts w:asciiTheme="minorBidi" w:hAnsiTheme="minorBidi"/>
          <w:sz w:val="24"/>
          <w:szCs w:val="24"/>
          <w:lang w:val="en-US"/>
          <w:rPrChange w:id="471" w:author="יוני גרינברג" w:date="2026-01-06T11:40:00Z">
            <w:rPr>
              <w:rFonts w:asciiTheme="majorBidi" w:hAnsiTheme="majorBidi" w:cstheme="majorBidi"/>
              <w:sz w:val="24"/>
              <w:szCs w:val="24"/>
              <w:lang w:val="en-US"/>
            </w:rPr>
          </w:rPrChange>
        </w:rPr>
        <w:t>.</w:t>
      </w:r>
    </w:p>
    <w:p w14:paraId="1AEC5E4A" w14:textId="415C724C" w:rsidR="00BD16DC" w:rsidRPr="001C719D" w:rsidRDefault="00C7700C" w:rsidP="00217392">
      <w:pPr>
        <w:spacing w:before="240" w:after="240"/>
        <w:ind w:left="640" w:hanging="640"/>
        <w:rPr>
          <w:rFonts w:asciiTheme="minorBidi" w:hAnsiTheme="minorBidi"/>
          <w:b/>
          <w:bCs/>
          <w:sz w:val="24"/>
          <w:szCs w:val="24"/>
          <w:lang w:val="en-US"/>
          <w:rPrChange w:id="472" w:author="יוני גרינברג" w:date="2026-01-06T11:40:00Z">
            <w:rPr>
              <w:rFonts w:asciiTheme="majorBidi" w:hAnsiTheme="majorBidi" w:cstheme="majorBidi"/>
              <w:b/>
              <w:bCs/>
              <w:sz w:val="24"/>
              <w:szCs w:val="24"/>
              <w:lang w:val="en-US"/>
            </w:rPr>
          </w:rPrChange>
        </w:rPr>
        <w:pPrChange w:id="473"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474" w:author="יוני גרינברג" w:date="2026-01-06T11:40:00Z">
            <w:rPr>
              <w:rFonts w:asciiTheme="majorBidi" w:hAnsiTheme="majorBidi" w:cstheme="majorBidi"/>
              <w:b/>
              <w:bCs/>
              <w:sz w:val="24"/>
              <w:szCs w:val="24"/>
              <w:lang w:val="en-US"/>
            </w:rPr>
          </w:rPrChange>
        </w:rPr>
        <w:lastRenderedPageBreak/>
        <w:t>1.4.</w:t>
      </w:r>
      <w:r w:rsidR="00A32707" w:rsidRPr="001C719D">
        <w:rPr>
          <w:rFonts w:asciiTheme="minorBidi" w:hAnsiTheme="minorBidi"/>
          <w:b/>
          <w:bCs/>
          <w:sz w:val="24"/>
          <w:szCs w:val="24"/>
          <w:lang w:val="en-US"/>
          <w:rPrChange w:id="475" w:author="יוני גרינברג" w:date="2026-01-06T11:40:00Z">
            <w:rPr>
              <w:rFonts w:asciiTheme="majorBidi" w:hAnsiTheme="majorBidi" w:cstheme="majorBidi"/>
              <w:b/>
              <w:bCs/>
              <w:sz w:val="24"/>
              <w:szCs w:val="24"/>
              <w:lang w:val="en-US"/>
            </w:rPr>
          </w:rPrChange>
        </w:rPr>
        <w:t>3</w:t>
      </w:r>
      <w:r w:rsidRPr="001C719D">
        <w:rPr>
          <w:rFonts w:asciiTheme="minorBidi" w:hAnsiTheme="minorBidi"/>
          <w:b/>
          <w:bCs/>
          <w:sz w:val="24"/>
          <w:szCs w:val="24"/>
          <w:lang w:val="en-US"/>
          <w:rPrChange w:id="476" w:author="יוני גרינברג" w:date="2026-01-06T11:40:00Z">
            <w:rPr>
              <w:rFonts w:asciiTheme="majorBidi" w:hAnsiTheme="majorBidi" w:cstheme="majorBidi"/>
              <w:b/>
              <w:bCs/>
              <w:sz w:val="24"/>
              <w:szCs w:val="24"/>
              <w:lang w:val="en-US"/>
            </w:rPr>
          </w:rPrChange>
        </w:rPr>
        <w:t>.</w:t>
      </w:r>
      <w:ins w:id="477" w:author="יוני גרינברג" w:date="2026-01-06T11:53:00Z">
        <w:r w:rsidR="00DA341C">
          <w:rPr>
            <w:rFonts w:asciiTheme="minorBidi" w:hAnsiTheme="minorBidi"/>
            <w:b/>
            <w:bCs/>
            <w:sz w:val="24"/>
            <w:szCs w:val="24"/>
            <w:lang w:val="en-US"/>
          </w:rPr>
          <w:t xml:space="preserve"> </w:t>
        </w:r>
      </w:ins>
      <w:del w:id="478" w:author="יוני גרינברג" w:date="2026-01-06T11:49:00Z">
        <w:r w:rsidRPr="001C719D" w:rsidDel="00DA341C">
          <w:rPr>
            <w:rFonts w:asciiTheme="minorBidi" w:hAnsiTheme="minorBidi"/>
            <w:sz w:val="24"/>
            <w:szCs w:val="24"/>
            <w:lang w:val="en-US"/>
            <w:rPrChange w:id="479" w:author="יוני גרינברג" w:date="2026-01-06T11:40:00Z">
              <w:rPr>
                <w:rFonts w:asciiTheme="majorBidi" w:hAnsiTheme="majorBidi" w:cstheme="majorBidi"/>
                <w:sz w:val="24"/>
                <w:szCs w:val="24"/>
                <w:lang w:val="en-US"/>
              </w:rPr>
            </w:rPrChange>
          </w:rPr>
          <w:delText xml:space="preserve">            </w:delText>
        </w:r>
      </w:del>
      <w:r w:rsidRPr="001C719D">
        <w:rPr>
          <w:rFonts w:asciiTheme="minorBidi" w:hAnsiTheme="minorBidi"/>
          <w:b/>
          <w:bCs/>
          <w:sz w:val="24"/>
          <w:szCs w:val="24"/>
          <w:lang w:val="en-US"/>
          <w:rPrChange w:id="480" w:author="יוני גרינברג" w:date="2026-01-06T11:40:00Z">
            <w:rPr>
              <w:rFonts w:asciiTheme="majorBidi" w:hAnsiTheme="majorBidi" w:cstheme="majorBidi"/>
              <w:b/>
              <w:bCs/>
              <w:sz w:val="24"/>
              <w:szCs w:val="24"/>
              <w:lang w:val="en-US"/>
            </w:rPr>
          </w:rPrChange>
        </w:rPr>
        <w:t xml:space="preserve">Why do </w:t>
      </w:r>
      <w:r w:rsidR="00300F36" w:rsidRPr="001C719D">
        <w:rPr>
          <w:rFonts w:asciiTheme="minorBidi" w:hAnsiTheme="minorBidi"/>
          <w:b/>
          <w:bCs/>
          <w:sz w:val="24"/>
          <w:szCs w:val="24"/>
          <w:lang w:val="en-US"/>
          <w:rPrChange w:id="481" w:author="יוני גרינברג" w:date="2026-01-06T11:40:00Z">
            <w:rPr>
              <w:rFonts w:asciiTheme="majorBidi" w:hAnsiTheme="majorBidi" w:cstheme="majorBidi"/>
              <w:b/>
              <w:bCs/>
              <w:sz w:val="24"/>
              <w:szCs w:val="24"/>
              <w:lang w:val="en-US"/>
            </w:rPr>
          </w:rPrChange>
        </w:rPr>
        <w:t>we think</w:t>
      </w:r>
      <w:r w:rsidRPr="001C719D">
        <w:rPr>
          <w:rFonts w:asciiTheme="minorBidi" w:hAnsiTheme="minorBidi"/>
          <w:b/>
          <w:bCs/>
          <w:sz w:val="24"/>
          <w:szCs w:val="24"/>
          <w:lang w:val="en-US"/>
          <w:rPrChange w:id="482" w:author="יוני גרינברג" w:date="2026-01-06T11:40:00Z">
            <w:rPr>
              <w:rFonts w:asciiTheme="majorBidi" w:hAnsiTheme="majorBidi" w:cstheme="majorBidi"/>
              <w:b/>
              <w:bCs/>
              <w:sz w:val="24"/>
              <w:szCs w:val="24"/>
              <w:lang w:val="en-US"/>
            </w:rPr>
          </w:rPrChange>
        </w:rPr>
        <w:t xml:space="preserve"> that our improvement works?</w:t>
      </w:r>
    </w:p>
    <w:p w14:paraId="312348B4" w14:textId="2F3FFCBB" w:rsidR="00733848" w:rsidRPr="001C719D" w:rsidRDefault="00D3468D" w:rsidP="00217392">
      <w:pPr>
        <w:spacing w:before="240" w:after="240"/>
        <w:ind w:left="1080" w:hanging="640"/>
        <w:rPr>
          <w:rFonts w:asciiTheme="minorBidi" w:hAnsiTheme="minorBidi"/>
          <w:sz w:val="24"/>
          <w:szCs w:val="24"/>
          <w:lang w:val="en-US"/>
          <w:rPrChange w:id="483" w:author="יוני גרינברג" w:date="2026-01-06T11:40:00Z">
            <w:rPr>
              <w:rFonts w:asciiTheme="majorBidi" w:hAnsiTheme="majorBidi" w:cstheme="majorBidi"/>
              <w:sz w:val="24"/>
              <w:szCs w:val="24"/>
              <w:lang w:val="en-US"/>
            </w:rPr>
          </w:rPrChange>
        </w:rPr>
        <w:pPrChange w:id="484" w:author="יוני גרינברג" w:date="2026-01-07T12:03:00Z" w16du:dateUtc="2026-01-07T10:03:00Z">
          <w:pPr>
            <w:spacing w:before="240" w:after="240"/>
            <w:ind w:left="2360" w:hanging="640"/>
          </w:pPr>
        </w:pPrChange>
      </w:pPr>
      <w:r w:rsidRPr="001C719D">
        <w:rPr>
          <w:rFonts w:asciiTheme="minorBidi" w:hAnsiTheme="minorBidi"/>
          <w:b/>
          <w:bCs/>
          <w:sz w:val="24"/>
          <w:szCs w:val="24"/>
          <w:lang w:val="en-US"/>
          <w:rPrChange w:id="485" w:author="יוני גרינברג" w:date="2026-01-06T11:40:00Z">
            <w:rPr>
              <w:rFonts w:asciiTheme="majorBidi" w:hAnsiTheme="majorBidi" w:cstheme="majorBidi"/>
              <w:b/>
              <w:bCs/>
              <w:sz w:val="24"/>
              <w:szCs w:val="24"/>
              <w:lang w:val="en-US"/>
            </w:rPr>
          </w:rPrChange>
        </w:rPr>
        <w:tab/>
      </w:r>
      <w:r w:rsidR="00733848" w:rsidRPr="001C719D">
        <w:rPr>
          <w:rFonts w:asciiTheme="minorBidi" w:hAnsiTheme="minorBidi"/>
          <w:b/>
          <w:bCs/>
          <w:sz w:val="24"/>
          <w:szCs w:val="24"/>
          <w:lang w:val="en-US"/>
          <w:rPrChange w:id="486" w:author="יוני גרינברג" w:date="2026-01-06T11:40:00Z">
            <w:rPr>
              <w:rFonts w:asciiTheme="majorBidi" w:hAnsiTheme="majorBidi" w:cstheme="majorBidi"/>
              <w:b/>
              <w:bCs/>
              <w:sz w:val="24"/>
              <w:szCs w:val="24"/>
              <w:lang w:val="en-US"/>
            </w:rPr>
          </w:rPrChange>
        </w:rPr>
        <w:t>A. Collision Avoidance:</w:t>
      </w:r>
      <w:r w:rsidR="00733848" w:rsidRPr="001C719D">
        <w:rPr>
          <w:rFonts w:asciiTheme="minorBidi" w:hAnsiTheme="minorBidi"/>
          <w:sz w:val="24"/>
          <w:szCs w:val="24"/>
          <w:lang w:val="en-US"/>
          <w:rPrChange w:id="487" w:author="יוני גרינברג" w:date="2026-01-06T11:40:00Z">
            <w:rPr>
              <w:rFonts w:asciiTheme="majorBidi" w:hAnsiTheme="majorBidi" w:cstheme="majorBidi"/>
              <w:sz w:val="24"/>
              <w:szCs w:val="24"/>
              <w:lang w:val="en-US"/>
            </w:rPr>
          </w:rPrChange>
        </w:rPr>
        <w:t xml:space="preserve"> Since we are utilizing the CSMA/CA protocol, the system can effectively arbitrate many-to-many traffic. This protocol </w:t>
      </w:r>
      <w:del w:id="488" w:author="אלנה רווה" w:date="2025-12-18T13:13:00Z">
        <w:r w:rsidR="00733848" w:rsidRPr="001C719D" w:rsidDel="00554276">
          <w:rPr>
            <w:rFonts w:asciiTheme="minorBidi" w:hAnsiTheme="minorBidi"/>
            <w:sz w:val="24"/>
            <w:szCs w:val="24"/>
            <w:lang w:val="en-US"/>
            <w:rPrChange w:id="489" w:author="יוני גרינברג" w:date="2026-01-06T11:40:00Z">
              <w:rPr>
                <w:rFonts w:asciiTheme="majorBidi" w:hAnsiTheme="majorBidi" w:cstheme="majorBidi"/>
                <w:sz w:val="24"/>
                <w:szCs w:val="24"/>
                <w:lang w:val="en-US"/>
              </w:rPr>
            </w:rPrChange>
          </w:rPr>
          <w:delText>allows</w:delText>
        </w:r>
        <w:r w:rsidR="005B7E88" w:rsidRPr="001C719D" w:rsidDel="00554276">
          <w:rPr>
            <w:rFonts w:asciiTheme="minorBidi" w:hAnsiTheme="minorBidi"/>
            <w:sz w:val="24"/>
            <w:szCs w:val="24"/>
            <w:rtl/>
            <w:lang w:val="en-US"/>
            <w:rPrChange w:id="490" w:author="יוני גרינברג" w:date="2026-01-06T11:40:00Z">
              <w:rPr>
                <w:rFonts w:asciiTheme="majorBidi" w:hAnsiTheme="majorBidi" w:cstheme="majorBidi"/>
                <w:sz w:val="24"/>
                <w:szCs w:val="24"/>
                <w:rtl/>
                <w:lang w:val="en-US"/>
              </w:rPr>
            </w:rPrChange>
          </w:rPr>
          <w:delText xml:space="preserve"> </w:delText>
        </w:r>
        <w:r w:rsidR="005B7E88" w:rsidRPr="001C719D" w:rsidDel="00554276">
          <w:rPr>
            <w:rFonts w:asciiTheme="minorBidi" w:hAnsiTheme="minorBidi"/>
            <w:sz w:val="24"/>
            <w:szCs w:val="24"/>
            <w:lang w:val="en-US"/>
            <w:rPrChange w:id="491" w:author="יוני גרינברג" w:date="2026-01-06T11:40:00Z">
              <w:rPr>
                <w:rFonts w:asciiTheme="majorBidi" w:hAnsiTheme="majorBidi" w:cstheme="majorBidi"/>
                <w:sz w:val="24"/>
                <w:szCs w:val="24"/>
                <w:lang w:val="en-US"/>
              </w:rPr>
            </w:rPrChange>
          </w:rPr>
          <w:delText xml:space="preserve"> verification</w:delText>
        </w:r>
      </w:del>
      <w:ins w:id="492" w:author="אלנה רווה" w:date="2025-12-18T13:13:00Z">
        <w:r w:rsidR="00554276" w:rsidRPr="001C719D">
          <w:rPr>
            <w:rFonts w:asciiTheme="minorBidi" w:hAnsiTheme="minorBidi"/>
            <w:sz w:val="24"/>
            <w:szCs w:val="24"/>
            <w:lang w:val="en-US"/>
            <w:rPrChange w:id="493" w:author="יוני גרינברג" w:date="2026-01-06T11:40:00Z">
              <w:rPr>
                <w:rFonts w:asciiTheme="majorBidi" w:hAnsiTheme="majorBidi" w:cstheme="majorBidi"/>
                <w:sz w:val="24"/>
                <w:szCs w:val="24"/>
                <w:lang w:val="en-US"/>
              </w:rPr>
            </w:rPrChange>
          </w:rPr>
          <w:t>allows</w:t>
        </w:r>
        <w:r w:rsidR="00554276" w:rsidRPr="001C719D">
          <w:rPr>
            <w:rFonts w:asciiTheme="minorBidi" w:hAnsiTheme="minorBidi"/>
            <w:sz w:val="24"/>
            <w:szCs w:val="24"/>
            <w:rtl/>
            <w:lang w:val="en-US"/>
            <w:rPrChange w:id="494" w:author="יוני גרינברג" w:date="2026-01-06T11:40:00Z">
              <w:rPr>
                <w:rFonts w:asciiTheme="majorBidi" w:hAnsiTheme="majorBidi" w:cstheme="majorBidi"/>
                <w:sz w:val="24"/>
                <w:szCs w:val="24"/>
                <w:rtl/>
                <w:lang w:val="en-US"/>
              </w:rPr>
            </w:rPrChange>
          </w:rPr>
          <w:t xml:space="preserve"> </w:t>
        </w:r>
        <w:r w:rsidR="00554276" w:rsidRPr="001C719D">
          <w:rPr>
            <w:rFonts w:asciiTheme="minorBidi" w:hAnsiTheme="minorBidi"/>
            <w:sz w:val="24"/>
            <w:szCs w:val="24"/>
            <w:lang w:val="en-US"/>
            <w:rPrChange w:id="495" w:author="יוני גרינברג" w:date="2026-01-06T11:40:00Z">
              <w:rPr>
                <w:rFonts w:asciiTheme="majorBidi" w:hAnsiTheme="majorBidi" w:cstheme="majorBidi"/>
                <w:sz w:val="24"/>
                <w:szCs w:val="24"/>
                <w:lang w:val="en-US"/>
              </w:rPr>
            </w:rPrChange>
          </w:rPr>
          <w:t>verification</w:t>
        </w:r>
      </w:ins>
      <w:r w:rsidR="005B7E88" w:rsidRPr="001C719D">
        <w:rPr>
          <w:rFonts w:asciiTheme="minorBidi" w:hAnsiTheme="minorBidi"/>
          <w:sz w:val="24"/>
          <w:szCs w:val="24"/>
          <w:lang w:val="en-US"/>
          <w:rPrChange w:id="496" w:author="יוני גרינברג" w:date="2026-01-06T11:40:00Z">
            <w:rPr>
              <w:rFonts w:asciiTheme="majorBidi" w:hAnsiTheme="majorBidi" w:cstheme="majorBidi"/>
              <w:sz w:val="24"/>
              <w:szCs w:val="24"/>
              <w:lang w:val="en-US"/>
            </w:rPr>
          </w:rPrChange>
        </w:rPr>
        <w:t xml:space="preserve"> of</w:t>
      </w:r>
      <w:r w:rsidR="00733848" w:rsidRPr="001C719D">
        <w:rPr>
          <w:rFonts w:asciiTheme="minorBidi" w:hAnsiTheme="minorBidi"/>
          <w:sz w:val="24"/>
          <w:szCs w:val="24"/>
          <w:lang w:val="en-US"/>
          <w:rPrChange w:id="497" w:author="יוני גרינברג" w:date="2026-01-06T11:40:00Z">
            <w:rPr>
              <w:rFonts w:asciiTheme="majorBidi" w:hAnsiTheme="majorBidi" w:cstheme="majorBidi"/>
              <w:sz w:val="24"/>
              <w:szCs w:val="24"/>
              <w:lang w:val="en-US"/>
            </w:rPr>
          </w:rPrChange>
        </w:rPr>
        <w:t xml:space="preserve"> </w:t>
      </w:r>
      <w:del w:id="498" w:author="אלנה רווה" w:date="2025-12-18T13:13:00Z">
        <w:r w:rsidR="00733848" w:rsidRPr="001C719D" w:rsidDel="00D51577">
          <w:rPr>
            <w:rFonts w:asciiTheme="minorBidi" w:hAnsiTheme="minorBidi"/>
            <w:sz w:val="24"/>
            <w:szCs w:val="24"/>
            <w:lang w:val="en-US"/>
            <w:rPrChange w:id="499" w:author="יוני גרינברג" w:date="2026-01-06T11:40:00Z">
              <w:rPr>
                <w:rFonts w:asciiTheme="majorBidi" w:hAnsiTheme="majorBidi" w:cstheme="majorBidi"/>
                <w:sz w:val="24"/>
                <w:szCs w:val="24"/>
                <w:lang w:val="en-US"/>
              </w:rPr>
            </w:rPrChange>
          </w:rPr>
          <w:delText xml:space="preserve">devices  </w:delText>
        </w:r>
        <w:r w:rsidR="00733848" w:rsidRPr="001C719D" w:rsidDel="00D51577">
          <w:rPr>
            <w:rFonts w:asciiTheme="minorBidi" w:hAnsiTheme="minorBidi"/>
            <w:sz w:val="24"/>
            <w:szCs w:val="24"/>
            <w:lang w:val="en-US"/>
            <w:rPrChange w:id="500" w:author="יוני גרינברג" w:date="2026-01-06T11:40:00Z">
              <w:rPr>
                <w:rFonts w:asciiTheme="majorBidi" w:hAnsiTheme="majorBidi" w:cstheme="majorBidi"/>
                <w:b/>
                <w:bCs/>
                <w:lang w:val="en-US"/>
              </w:rPr>
            </w:rPrChange>
          </w:rPr>
          <w:delText>channel</w:delText>
        </w:r>
      </w:del>
      <w:ins w:id="501" w:author="אלנה רווה" w:date="2025-12-18T13:13:00Z">
        <w:r w:rsidR="00D51577" w:rsidRPr="001C719D">
          <w:rPr>
            <w:rFonts w:asciiTheme="minorBidi" w:hAnsiTheme="minorBidi"/>
            <w:sz w:val="24"/>
            <w:szCs w:val="24"/>
            <w:lang w:val="en-US"/>
            <w:rPrChange w:id="502" w:author="יוני גרינברג" w:date="2026-01-06T11:40:00Z">
              <w:rPr>
                <w:rFonts w:asciiTheme="majorBidi" w:hAnsiTheme="majorBidi" w:cstheme="majorBidi"/>
                <w:sz w:val="24"/>
                <w:szCs w:val="24"/>
                <w:lang w:val="en-US"/>
              </w:rPr>
            </w:rPrChange>
          </w:rPr>
          <w:t>devices channel</w:t>
        </w:r>
      </w:ins>
      <w:r w:rsidR="00733848" w:rsidRPr="001C719D">
        <w:rPr>
          <w:rFonts w:asciiTheme="minorBidi" w:hAnsiTheme="minorBidi"/>
          <w:sz w:val="24"/>
          <w:szCs w:val="24"/>
          <w:lang w:val="en-US"/>
          <w:rPrChange w:id="503" w:author="יוני גרינברג" w:date="2026-01-06T11:40:00Z">
            <w:rPr>
              <w:rFonts w:asciiTheme="majorBidi" w:hAnsiTheme="majorBidi" w:cstheme="majorBidi"/>
              <w:sz w:val="24"/>
              <w:szCs w:val="24"/>
              <w:lang w:val="en-US"/>
            </w:rPr>
          </w:rPrChange>
        </w:rPr>
        <w:t xml:space="preserve"> availability before transmitting, ensuring data is received reliably while preventing signal collisions and packet loss.</w:t>
      </w:r>
    </w:p>
    <w:p w14:paraId="31A8EC79" w14:textId="7F16F784" w:rsidR="00733848" w:rsidRPr="001C719D" w:rsidRDefault="00733848" w:rsidP="00217392">
      <w:pPr>
        <w:spacing w:before="240" w:after="240"/>
        <w:ind w:left="1080"/>
        <w:rPr>
          <w:rFonts w:asciiTheme="minorBidi" w:hAnsiTheme="minorBidi"/>
          <w:b/>
          <w:bCs/>
          <w:sz w:val="24"/>
          <w:szCs w:val="24"/>
          <w:lang w:val="en-US"/>
          <w:rPrChange w:id="504" w:author="יוני גרינברג" w:date="2026-01-06T11:40:00Z">
            <w:rPr>
              <w:rFonts w:asciiTheme="majorBidi" w:hAnsiTheme="majorBidi" w:cstheme="majorBidi"/>
              <w:b/>
              <w:bCs/>
              <w:sz w:val="24"/>
              <w:szCs w:val="24"/>
              <w:lang w:val="en-US"/>
            </w:rPr>
          </w:rPrChange>
        </w:rPr>
        <w:pPrChange w:id="505" w:author="יוני גרינברג" w:date="2026-01-07T12:03:00Z" w16du:dateUtc="2026-01-07T10:03:00Z">
          <w:pPr>
            <w:spacing w:before="240" w:after="240"/>
            <w:ind w:left="2360"/>
          </w:pPr>
        </w:pPrChange>
      </w:pPr>
      <w:r w:rsidRPr="001C719D">
        <w:rPr>
          <w:rFonts w:asciiTheme="minorBidi" w:hAnsiTheme="minorBidi"/>
          <w:b/>
          <w:bCs/>
          <w:sz w:val="24"/>
          <w:szCs w:val="24"/>
          <w:lang w:val="en-US"/>
          <w:rPrChange w:id="506" w:author="יוני גרינברג" w:date="2026-01-06T11:40:00Z">
            <w:rPr>
              <w:rFonts w:asciiTheme="majorBidi" w:hAnsiTheme="majorBidi" w:cstheme="majorBidi"/>
              <w:b/>
              <w:bCs/>
              <w:sz w:val="24"/>
              <w:szCs w:val="24"/>
              <w:lang w:val="en-US"/>
            </w:rPr>
          </w:rPrChange>
        </w:rPr>
        <w:t>B. Cross-Platform Compatibility:</w:t>
      </w:r>
      <w:r w:rsidRPr="001C719D">
        <w:rPr>
          <w:rFonts w:asciiTheme="minorBidi" w:hAnsiTheme="minorBidi"/>
          <w:sz w:val="24"/>
          <w:szCs w:val="24"/>
          <w:lang w:val="en-US"/>
          <w:rPrChange w:id="507" w:author="יוני גרינברג" w:date="2026-01-06T11:40:00Z">
            <w:rPr>
              <w:rFonts w:asciiTheme="majorBidi" w:hAnsiTheme="majorBidi" w:cstheme="majorBidi"/>
              <w:sz w:val="24"/>
              <w:szCs w:val="24"/>
              <w:lang w:val="en-US"/>
            </w:rPr>
          </w:rPrChange>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1C719D">
        <w:rPr>
          <w:rFonts w:asciiTheme="minorBidi" w:hAnsiTheme="minorBidi"/>
          <w:b/>
          <w:bCs/>
          <w:sz w:val="24"/>
          <w:szCs w:val="24"/>
          <w:lang w:val="en-US"/>
          <w:rPrChange w:id="508" w:author="יוני גרינברג" w:date="2026-01-06T11:40:00Z">
            <w:rPr>
              <w:rFonts w:asciiTheme="majorBidi" w:hAnsiTheme="majorBidi" w:cstheme="majorBidi"/>
              <w:b/>
              <w:bCs/>
              <w:sz w:val="24"/>
              <w:szCs w:val="24"/>
              <w:lang w:val="en-US"/>
            </w:rPr>
          </w:rPrChange>
        </w:rPr>
        <w:t>.</w:t>
      </w:r>
    </w:p>
    <w:p w14:paraId="5C80F2FA" w14:textId="4C3C196A" w:rsidR="000C64E5" w:rsidRPr="001C719D" w:rsidRDefault="000C64E5" w:rsidP="00217392">
      <w:pPr>
        <w:spacing w:before="240" w:after="240"/>
        <w:ind w:left="640" w:hanging="640"/>
        <w:rPr>
          <w:rFonts w:asciiTheme="minorBidi" w:hAnsiTheme="minorBidi"/>
          <w:b/>
          <w:bCs/>
          <w:sz w:val="24"/>
          <w:szCs w:val="24"/>
          <w:lang w:val="en-US"/>
          <w:rPrChange w:id="509" w:author="יוני גרינברג" w:date="2026-01-06T11:40:00Z">
            <w:rPr>
              <w:rFonts w:asciiTheme="majorBidi" w:hAnsiTheme="majorBidi" w:cstheme="majorBidi"/>
              <w:b/>
              <w:bCs/>
              <w:sz w:val="24"/>
              <w:szCs w:val="24"/>
              <w:lang w:val="en-US"/>
            </w:rPr>
          </w:rPrChange>
        </w:rPr>
        <w:pPrChange w:id="510"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511" w:author="יוני גרינברג" w:date="2026-01-06T11:40:00Z">
            <w:rPr>
              <w:rFonts w:asciiTheme="majorBidi" w:hAnsiTheme="majorBidi" w:cstheme="majorBidi"/>
              <w:b/>
              <w:bCs/>
              <w:sz w:val="24"/>
              <w:szCs w:val="24"/>
              <w:lang w:val="en-US"/>
            </w:rPr>
          </w:rPrChange>
        </w:rPr>
        <w:t>1.4.</w:t>
      </w:r>
      <w:r w:rsidR="00F64D36" w:rsidRPr="001C719D">
        <w:rPr>
          <w:rFonts w:asciiTheme="minorBidi" w:hAnsiTheme="minorBidi"/>
          <w:b/>
          <w:bCs/>
          <w:sz w:val="24"/>
          <w:szCs w:val="24"/>
          <w:lang w:val="en-US"/>
          <w:rPrChange w:id="512" w:author="יוני גרינברג" w:date="2026-01-06T11:40:00Z">
            <w:rPr>
              <w:rFonts w:asciiTheme="majorBidi" w:hAnsiTheme="majorBidi" w:cstheme="majorBidi"/>
              <w:b/>
              <w:bCs/>
              <w:sz w:val="24"/>
              <w:szCs w:val="24"/>
              <w:lang w:val="en-US"/>
            </w:rPr>
          </w:rPrChange>
        </w:rPr>
        <w:t>4</w:t>
      </w:r>
      <w:r w:rsidRPr="001C719D">
        <w:rPr>
          <w:rFonts w:asciiTheme="minorBidi" w:hAnsiTheme="minorBidi"/>
          <w:b/>
          <w:bCs/>
          <w:sz w:val="24"/>
          <w:szCs w:val="24"/>
          <w:lang w:val="en-US"/>
          <w:rPrChange w:id="513" w:author="יוני גרינברג" w:date="2026-01-06T11:40:00Z">
            <w:rPr>
              <w:rFonts w:asciiTheme="majorBidi" w:hAnsiTheme="majorBidi" w:cstheme="majorBidi"/>
              <w:b/>
              <w:bCs/>
              <w:sz w:val="24"/>
              <w:szCs w:val="24"/>
              <w:lang w:val="en-US"/>
            </w:rPr>
          </w:rPrChange>
        </w:rPr>
        <w:t>. Rationale for Prioritizing CSMA/</w:t>
      </w:r>
      <w:proofErr w:type="gramStart"/>
      <w:r w:rsidRPr="001C719D">
        <w:rPr>
          <w:rFonts w:asciiTheme="minorBidi" w:hAnsiTheme="minorBidi"/>
          <w:b/>
          <w:bCs/>
          <w:sz w:val="24"/>
          <w:szCs w:val="24"/>
          <w:lang w:val="en-US"/>
          <w:rPrChange w:id="514" w:author="יוני גרינברג" w:date="2026-01-06T11:40:00Z">
            <w:rPr>
              <w:rFonts w:asciiTheme="majorBidi" w:hAnsiTheme="majorBidi" w:cstheme="majorBidi"/>
              <w:b/>
              <w:bCs/>
              <w:sz w:val="24"/>
              <w:szCs w:val="24"/>
              <w:lang w:val="en-US"/>
            </w:rPr>
          </w:rPrChange>
        </w:rPr>
        <w:t>CA</w:t>
      </w:r>
      <w:r w:rsidR="001B0D63" w:rsidRPr="001C719D">
        <w:rPr>
          <w:rFonts w:asciiTheme="minorBidi" w:hAnsiTheme="minorBidi"/>
          <w:b/>
          <w:bCs/>
          <w:sz w:val="24"/>
          <w:szCs w:val="24"/>
          <w:lang w:val="en-US"/>
          <w:rPrChange w:id="515" w:author="יוני גרינברג" w:date="2026-01-06T11:40:00Z">
            <w:rPr>
              <w:rFonts w:asciiTheme="majorBidi" w:hAnsiTheme="majorBidi" w:cstheme="majorBidi"/>
              <w:b/>
              <w:bCs/>
              <w:sz w:val="24"/>
              <w:szCs w:val="24"/>
              <w:lang w:val="en-US"/>
            </w:rPr>
          </w:rPrChange>
        </w:rPr>
        <w:t>[</w:t>
      </w:r>
      <w:proofErr w:type="gramEnd"/>
      <w:r w:rsidR="001B0D63" w:rsidRPr="001C719D">
        <w:rPr>
          <w:rFonts w:asciiTheme="minorBidi" w:hAnsiTheme="minorBidi"/>
          <w:b/>
          <w:bCs/>
          <w:sz w:val="24"/>
          <w:szCs w:val="24"/>
          <w:lang w:val="en-US"/>
          <w:rPrChange w:id="516" w:author="יוני גרינברג" w:date="2026-01-06T11:40:00Z">
            <w:rPr>
              <w:rFonts w:asciiTheme="majorBidi" w:hAnsiTheme="majorBidi" w:cstheme="majorBidi"/>
              <w:b/>
              <w:bCs/>
              <w:sz w:val="24"/>
              <w:szCs w:val="24"/>
              <w:lang w:val="en-US"/>
            </w:rPr>
          </w:rPrChange>
        </w:rPr>
        <w:t>7]</w:t>
      </w:r>
      <w:ins w:id="517" w:author="יוני גרינברג" w:date="2026-01-07T12:05:00Z" w16du:dateUtc="2026-01-07T10:05:00Z">
        <w:r w:rsidR="00217392">
          <w:rPr>
            <w:rFonts w:asciiTheme="minorBidi" w:hAnsiTheme="minorBidi"/>
            <w:b/>
            <w:bCs/>
            <w:sz w:val="24"/>
            <w:szCs w:val="24"/>
            <w:lang w:val="en-US"/>
          </w:rPr>
          <w:t>:</w:t>
        </w:r>
      </w:ins>
    </w:p>
    <w:p w14:paraId="59F64838" w14:textId="4F2701B5" w:rsidR="000C64E5" w:rsidRPr="001C719D" w:rsidRDefault="000C64E5" w:rsidP="00217392">
      <w:pPr>
        <w:spacing w:before="240" w:after="240"/>
        <w:ind w:left="1064" w:hanging="632"/>
        <w:rPr>
          <w:rFonts w:asciiTheme="minorBidi" w:hAnsiTheme="minorBidi"/>
          <w:sz w:val="24"/>
          <w:szCs w:val="24"/>
          <w:lang w:val="en-US"/>
          <w:rPrChange w:id="518" w:author="יוני גרינברג" w:date="2026-01-06T11:40:00Z">
            <w:rPr>
              <w:rFonts w:asciiTheme="majorBidi" w:hAnsiTheme="majorBidi" w:cstheme="majorBidi"/>
              <w:sz w:val="24"/>
              <w:szCs w:val="24"/>
              <w:lang w:val="en-US"/>
            </w:rPr>
          </w:rPrChange>
        </w:rPr>
        <w:pPrChange w:id="519" w:author="יוני גרינברג" w:date="2026-01-07T12:05:00Z" w16du:dateUtc="2026-01-07T10:05:00Z">
          <w:pPr>
            <w:spacing w:before="240" w:after="240"/>
            <w:ind w:left="2360" w:hanging="632"/>
          </w:pPr>
        </w:pPrChange>
      </w:pPr>
      <w:r w:rsidRPr="001C719D">
        <w:rPr>
          <w:rFonts w:asciiTheme="minorBidi" w:hAnsiTheme="minorBidi"/>
          <w:b/>
          <w:bCs/>
          <w:sz w:val="24"/>
          <w:szCs w:val="24"/>
          <w:lang w:val="en-US"/>
          <w:rPrChange w:id="520" w:author="יוני גרינברג" w:date="2026-01-06T11:40:00Z">
            <w:rPr>
              <w:rFonts w:asciiTheme="majorBidi" w:hAnsiTheme="majorBidi" w:cstheme="majorBidi"/>
              <w:b/>
              <w:bCs/>
              <w:sz w:val="24"/>
              <w:szCs w:val="24"/>
              <w:lang w:val="en-US"/>
            </w:rPr>
          </w:rPrChange>
        </w:rPr>
        <w:tab/>
      </w:r>
      <w:r w:rsidRPr="001C719D">
        <w:rPr>
          <w:rFonts w:asciiTheme="minorBidi" w:hAnsiTheme="minorBidi"/>
          <w:sz w:val="24"/>
          <w:szCs w:val="24"/>
          <w:lang w:val="en-US"/>
          <w:rPrChange w:id="521" w:author="יוני גרינברג" w:date="2026-01-06T11:40:00Z">
            <w:rPr>
              <w:rFonts w:asciiTheme="majorBidi" w:hAnsiTheme="majorBidi" w:cstheme="majorBidi"/>
              <w:sz w:val="24"/>
              <w:szCs w:val="24"/>
              <w:lang w:val="en-US"/>
            </w:rPr>
          </w:rPrChange>
        </w:rPr>
        <w:t>While Slotted ALOHA and Token Passing are viable alternatives, we selected CSMA/CA with RTS/CTS as the primary protocol for three engineering reasons specific to the ultrasonic smartphone environment:</w:t>
      </w:r>
    </w:p>
    <w:p w14:paraId="583D7FA8" w14:textId="0A390AAC" w:rsidR="000C64E5" w:rsidRPr="001C719D" w:rsidRDefault="000C64E5" w:rsidP="00217392">
      <w:pPr>
        <w:spacing w:before="100" w:beforeAutospacing="1" w:after="240"/>
        <w:ind w:left="1072" w:hanging="640"/>
        <w:rPr>
          <w:rFonts w:asciiTheme="minorBidi" w:hAnsiTheme="minorBidi"/>
          <w:sz w:val="24"/>
          <w:szCs w:val="24"/>
          <w:lang w:val="en-US"/>
          <w:rPrChange w:id="522" w:author="יוני גרינברג" w:date="2026-01-06T11:40:00Z">
            <w:rPr>
              <w:rFonts w:asciiTheme="majorBidi" w:hAnsiTheme="majorBidi" w:cstheme="majorBidi"/>
              <w:sz w:val="24"/>
              <w:szCs w:val="24"/>
              <w:lang w:val="en-US"/>
            </w:rPr>
          </w:rPrChange>
        </w:rPr>
        <w:pPrChange w:id="523" w:author="יוני גרינברג" w:date="2026-01-07T12:05:00Z" w16du:dateUtc="2026-01-07T10:05:00Z">
          <w:pPr>
            <w:spacing w:before="100" w:beforeAutospacing="1" w:after="240"/>
            <w:ind w:left="2368" w:right="288" w:hanging="640"/>
          </w:pPr>
        </w:pPrChange>
      </w:pPr>
      <w:r w:rsidRPr="001C719D">
        <w:rPr>
          <w:rFonts w:asciiTheme="minorBidi" w:hAnsiTheme="minorBidi"/>
          <w:sz w:val="24"/>
          <w:szCs w:val="24"/>
          <w:lang w:val="en-US"/>
          <w:rPrChange w:id="524" w:author="יוני גרינברג" w:date="2026-01-06T11:40:00Z">
            <w:rPr>
              <w:rFonts w:asciiTheme="majorBidi" w:hAnsiTheme="majorBidi" w:cstheme="majorBidi"/>
              <w:sz w:val="24"/>
              <w:szCs w:val="24"/>
              <w:lang w:val="en-US"/>
            </w:rPr>
          </w:rPrChange>
        </w:rPr>
        <w:tab/>
        <w:t>1. Resilience to Dynamic Network Topology (vs. Token System) The Big Brother" application is designed for spontaneous encounters where devices constantly enter and leave the 2-meter effective range.</w:t>
      </w:r>
    </w:p>
    <w:p w14:paraId="4A573EC6" w14:textId="77777777" w:rsidR="000C64E5" w:rsidRPr="001C719D" w:rsidRDefault="000C64E5" w:rsidP="00217392">
      <w:pPr>
        <w:numPr>
          <w:ilvl w:val="0"/>
          <w:numId w:val="12"/>
        </w:numPr>
        <w:tabs>
          <w:tab w:val="num" w:pos="720"/>
        </w:tabs>
        <w:spacing w:before="240" w:after="240"/>
        <w:ind w:left="1800"/>
        <w:rPr>
          <w:rFonts w:asciiTheme="minorBidi" w:hAnsiTheme="minorBidi"/>
          <w:sz w:val="24"/>
          <w:szCs w:val="24"/>
          <w:lang w:val="en-US"/>
          <w:rPrChange w:id="525" w:author="יוני גרינברג" w:date="2026-01-06T11:40:00Z">
            <w:rPr>
              <w:rFonts w:asciiTheme="majorBidi" w:hAnsiTheme="majorBidi" w:cstheme="majorBidi"/>
              <w:sz w:val="24"/>
              <w:szCs w:val="24"/>
              <w:lang w:val="en-US"/>
            </w:rPr>
          </w:rPrChange>
        </w:rPr>
        <w:pPrChange w:id="526" w:author="יוני גרינברג" w:date="2026-01-07T12:04:00Z" w16du:dateUtc="2026-01-07T10:04:00Z">
          <w:pPr>
            <w:numPr>
              <w:numId w:val="12"/>
            </w:numPr>
            <w:tabs>
              <w:tab w:val="num" w:pos="720"/>
              <w:tab w:val="num" w:pos="3088"/>
            </w:tabs>
            <w:spacing w:before="240" w:after="240"/>
            <w:ind w:left="3088" w:hanging="360"/>
          </w:pPr>
        </w:pPrChange>
      </w:pPr>
      <w:r w:rsidRPr="00241805">
        <w:rPr>
          <w:rFonts w:asciiTheme="minorBidi" w:hAnsiTheme="minorBidi"/>
          <w:b/>
          <w:bCs/>
          <w:sz w:val="24"/>
          <w:szCs w:val="24"/>
          <w:lang w:val="en-US"/>
          <w:rPrChange w:id="527" w:author="יוני גרינברג" w:date="2026-01-06T12:18:00Z">
            <w:rPr>
              <w:rFonts w:asciiTheme="majorBidi" w:hAnsiTheme="majorBidi" w:cstheme="majorBidi"/>
              <w:sz w:val="24"/>
              <w:szCs w:val="24"/>
              <w:lang w:val="en-US"/>
            </w:rPr>
          </w:rPrChange>
        </w:rPr>
        <w:t>Token System Weakness:</w:t>
      </w:r>
      <w:r w:rsidRPr="001C719D">
        <w:rPr>
          <w:rFonts w:asciiTheme="minorBidi" w:hAnsiTheme="minorBidi"/>
          <w:sz w:val="24"/>
          <w:szCs w:val="24"/>
          <w:lang w:val="en-US"/>
          <w:rPrChange w:id="528" w:author="יוני גרינברג" w:date="2026-01-06T11:40:00Z">
            <w:rPr>
              <w:rFonts w:asciiTheme="majorBidi" w:hAnsiTheme="majorBidi" w:cstheme="majorBidi"/>
              <w:sz w:val="24"/>
              <w:szCs w:val="24"/>
              <w:lang w:val="en-US"/>
            </w:rPr>
          </w:rPrChange>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1C719D" w:rsidRDefault="000C64E5" w:rsidP="00217392">
      <w:pPr>
        <w:numPr>
          <w:ilvl w:val="0"/>
          <w:numId w:val="12"/>
        </w:numPr>
        <w:tabs>
          <w:tab w:val="num" w:pos="720"/>
        </w:tabs>
        <w:spacing w:before="240" w:after="240"/>
        <w:ind w:left="1800"/>
        <w:rPr>
          <w:rFonts w:asciiTheme="minorBidi" w:hAnsiTheme="minorBidi"/>
          <w:sz w:val="24"/>
          <w:szCs w:val="24"/>
          <w:lang w:val="en-US"/>
          <w:rPrChange w:id="529" w:author="יוני גרינברג" w:date="2026-01-06T11:40:00Z">
            <w:rPr>
              <w:rFonts w:asciiTheme="majorBidi" w:hAnsiTheme="majorBidi" w:cstheme="majorBidi"/>
              <w:sz w:val="24"/>
              <w:szCs w:val="24"/>
              <w:lang w:val="en-US"/>
            </w:rPr>
          </w:rPrChange>
        </w:rPr>
        <w:pPrChange w:id="530" w:author="יוני גרינברג" w:date="2026-01-07T12:04:00Z" w16du:dateUtc="2026-01-07T10:04:00Z">
          <w:pPr>
            <w:numPr>
              <w:numId w:val="12"/>
            </w:numPr>
            <w:tabs>
              <w:tab w:val="num" w:pos="720"/>
              <w:tab w:val="num" w:pos="3088"/>
            </w:tabs>
            <w:spacing w:before="240" w:after="240"/>
            <w:ind w:left="3088" w:hanging="360"/>
          </w:pPr>
        </w:pPrChange>
      </w:pPr>
      <w:r w:rsidRPr="00241805">
        <w:rPr>
          <w:rFonts w:asciiTheme="minorBidi" w:hAnsiTheme="minorBidi"/>
          <w:b/>
          <w:bCs/>
          <w:sz w:val="24"/>
          <w:szCs w:val="24"/>
          <w:lang w:val="en-US"/>
          <w:rPrChange w:id="531"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532" w:author="יוני גרינברג" w:date="2026-01-06T11:40:00Z">
            <w:rPr>
              <w:rFonts w:asciiTheme="majorBidi" w:hAnsiTheme="majorBidi" w:cstheme="majorBidi"/>
              <w:sz w:val="24"/>
              <w:szCs w:val="24"/>
              <w:lang w:val="en-US"/>
            </w:rPr>
          </w:rPrChange>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1C719D" w:rsidRDefault="000C64E5" w:rsidP="00217392">
      <w:pPr>
        <w:spacing w:before="240" w:after="240"/>
        <w:ind w:left="1072" w:hanging="640"/>
        <w:rPr>
          <w:rFonts w:asciiTheme="minorBidi" w:hAnsiTheme="minorBidi"/>
          <w:sz w:val="24"/>
          <w:szCs w:val="24"/>
          <w:lang w:val="en-US"/>
          <w:rPrChange w:id="533" w:author="יוני גרינברג" w:date="2026-01-06T11:40:00Z">
            <w:rPr>
              <w:rFonts w:asciiTheme="majorBidi" w:hAnsiTheme="majorBidi" w:cstheme="majorBidi"/>
              <w:sz w:val="24"/>
              <w:szCs w:val="24"/>
              <w:lang w:val="en-US"/>
            </w:rPr>
          </w:rPrChange>
        </w:rPr>
        <w:pPrChange w:id="534" w:author="יוני גרינברג" w:date="2026-01-07T12:05:00Z" w16du:dateUtc="2026-01-07T10:05:00Z">
          <w:pPr>
            <w:spacing w:before="240" w:after="240"/>
            <w:ind w:left="2360" w:hanging="640"/>
          </w:pPr>
        </w:pPrChange>
      </w:pPr>
      <w:r w:rsidRPr="001C719D">
        <w:rPr>
          <w:rFonts w:asciiTheme="minorBidi" w:hAnsiTheme="minorBidi"/>
          <w:sz w:val="24"/>
          <w:szCs w:val="24"/>
          <w:lang w:val="en-US"/>
          <w:rPrChange w:id="535" w:author="יוני גרינברג" w:date="2026-01-06T11:40:00Z">
            <w:rPr>
              <w:rFonts w:asciiTheme="majorBidi" w:hAnsiTheme="majorBidi" w:cstheme="majorBidi"/>
              <w:sz w:val="24"/>
              <w:szCs w:val="24"/>
              <w:lang w:val="en-US"/>
            </w:rPr>
          </w:rPrChange>
        </w:rPr>
        <w:tab/>
        <w:t>2. Asynchronous Operation (vs. Slotted ALOHA) Mobile operating systems (Android/iOS) suffer from non-deterministic latency and are not hard Real-Time Operating Systems (RTOS).</w:t>
      </w:r>
    </w:p>
    <w:p w14:paraId="718FAD86" w14:textId="626C723A" w:rsidR="000C64E5" w:rsidRPr="001C719D" w:rsidRDefault="000C64E5" w:rsidP="00217392">
      <w:pPr>
        <w:numPr>
          <w:ilvl w:val="0"/>
          <w:numId w:val="13"/>
        </w:numPr>
        <w:tabs>
          <w:tab w:val="num" w:pos="720"/>
        </w:tabs>
        <w:spacing w:before="240" w:after="240"/>
        <w:ind w:left="1800"/>
        <w:rPr>
          <w:rFonts w:asciiTheme="minorBidi" w:hAnsiTheme="minorBidi"/>
          <w:sz w:val="24"/>
          <w:szCs w:val="24"/>
          <w:lang w:val="en-US"/>
          <w:rPrChange w:id="536" w:author="יוני גרינברג" w:date="2026-01-06T11:40:00Z">
            <w:rPr>
              <w:rFonts w:asciiTheme="majorBidi" w:hAnsiTheme="majorBidi" w:cstheme="majorBidi"/>
              <w:sz w:val="24"/>
              <w:szCs w:val="24"/>
              <w:lang w:val="en-US"/>
            </w:rPr>
          </w:rPrChange>
        </w:rPr>
        <w:pPrChange w:id="537" w:author="יוני גרינברג" w:date="2026-01-07T12:04:00Z" w16du:dateUtc="2026-01-07T10:04:00Z">
          <w:pPr>
            <w:numPr>
              <w:numId w:val="13"/>
            </w:numPr>
            <w:tabs>
              <w:tab w:val="num" w:pos="720"/>
              <w:tab w:val="num" w:pos="3080"/>
            </w:tabs>
            <w:spacing w:before="240" w:after="240"/>
            <w:ind w:left="3080" w:hanging="360"/>
          </w:pPr>
        </w:pPrChange>
      </w:pPr>
      <w:r w:rsidRPr="00241805">
        <w:rPr>
          <w:rFonts w:asciiTheme="minorBidi" w:hAnsiTheme="minorBidi"/>
          <w:b/>
          <w:bCs/>
          <w:sz w:val="24"/>
          <w:szCs w:val="24"/>
          <w:lang w:val="en-US"/>
          <w:rPrChange w:id="538" w:author="יוני גרינברג" w:date="2026-01-06T12:18:00Z">
            <w:rPr>
              <w:rFonts w:asciiTheme="majorBidi" w:hAnsiTheme="majorBidi" w:cstheme="majorBidi"/>
              <w:sz w:val="24"/>
              <w:szCs w:val="24"/>
              <w:lang w:val="en-US"/>
            </w:rPr>
          </w:rPrChange>
        </w:rPr>
        <w:t>Slotted ALOHA Weakness:</w:t>
      </w:r>
      <w:r w:rsidRPr="001C719D">
        <w:rPr>
          <w:rFonts w:asciiTheme="minorBidi" w:hAnsiTheme="minorBidi"/>
          <w:sz w:val="24"/>
          <w:szCs w:val="24"/>
          <w:lang w:val="en-US"/>
          <w:rPrChange w:id="539" w:author="יוני גרינברג" w:date="2026-01-06T11:40:00Z">
            <w:rPr>
              <w:rFonts w:asciiTheme="majorBidi" w:hAnsiTheme="majorBidi" w:cstheme="majorBidi"/>
              <w:sz w:val="24"/>
              <w:szCs w:val="24"/>
              <w:lang w:val="en-US"/>
            </w:rPr>
          </w:rPrChange>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1C719D">
        <w:rPr>
          <w:rFonts w:asciiTheme="minorBidi" w:eastAsia="Times New Roman" w:hAnsiTheme="minorBidi"/>
          <w:sz w:val="24"/>
          <w:szCs w:val="24"/>
          <w:lang w:val="en-US"/>
          <w:rPrChange w:id="540" w:author="יוני גרינברג" w:date="2026-01-06T11:40:00Z">
            <w:rPr>
              <w:rFonts w:ascii="Times New Roman" w:eastAsia="Times New Roman" w:hAnsi="Times New Roman" w:cs="Times New Roman"/>
              <w:lang w:val="en-US"/>
            </w:rPr>
          </w:rPrChange>
        </w:rPr>
        <w:t xml:space="preserve"> [9]</w:t>
      </w:r>
    </w:p>
    <w:p w14:paraId="3000EEB5" w14:textId="77777777" w:rsidR="000C64E5" w:rsidRPr="001C719D" w:rsidRDefault="000C64E5" w:rsidP="00217392">
      <w:pPr>
        <w:numPr>
          <w:ilvl w:val="0"/>
          <w:numId w:val="13"/>
        </w:numPr>
        <w:tabs>
          <w:tab w:val="num" w:pos="720"/>
        </w:tabs>
        <w:spacing w:before="240" w:after="240"/>
        <w:ind w:left="1800"/>
        <w:rPr>
          <w:rFonts w:asciiTheme="minorBidi" w:hAnsiTheme="minorBidi"/>
          <w:sz w:val="24"/>
          <w:szCs w:val="24"/>
          <w:lang w:val="en-US"/>
          <w:rPrChange w:id="541" w:author="יוני גרינברג" w:date="2026-01-06T11:40:00Z">
            <w:rPr>
              <w:rFonts w:asciiTheme="majorBidi" w:hAnsiTheme="majorBidi" w:cstheme="majorBidi"/>
              <w:sz w:val="24"/>
              <w:szCs w:val="24"/>
              <w:lang w:val="en-US"/>
            </w:rPr>
          </w:rPrChange>
        </w:rPr>
        <w:pPrChange w:id="542" w:author="יוני גרינברג" w:date="2026-01-07T12:04:00Z" w16du:dateUtc="2026-01-07T10:04:00Z">
          <w:pPr>
            <w:numPr>
              <w:numId w:val="13"/>
            </w:numPr>
            <w:tabs>
              <w:tab w:val="num" w:pos="720"/>
              <w:tab w:val="num" w:pos="3080"/>
            </w:tabs>
            <w:spacing w:before="240" w:after="240"/>
            <w:ind w:left="3080" w:hanging="360"/>
          </w:pPr>
        </w:pPrChange>
      </w:pPr>
      <w:r w:rsidRPr="00241805">
        <w:rPr>
          <w:rFonts w:asciiTheme="minorBidi" w:hAnsiTheme="minorBidi"/>
          <w:b/>
          <w:bCs/>
          <w:sz w:val="24"/>
          <w:szCs w:val="24"/>
          <w:lang w:val="en-US"/>
          <w:rPrChange w:id="543"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544" w:author="יוני גרינברג" w:date="2026-01-06T11:40:00Z">
            <w:rPr>
              <w:rFonts w:asciiTheme="majorBidi" w:hAnsiTheme="majorBidi" w:cstheme="majorBidi"/>
              <w:sz w:val="24"/>
              <w:szCs w:val="24"/>
              <w:lang w:val="en-US"/>
            </w:rPr>
          </w:rPrChange>
        </w:rPr>
        <w:t xml:space="preserve"> CSMA/CA operates on a "Listen-Before-Talk" principle. It does not require a global clock, making it far more robust for devices with varying processing speeds and OS delays.</w:t>
      </w:r>
    </w:p>
    <w:p w14:paraId="2ED26781" w14:textId="33DAB2A1" w:rsidR="000C64E5" w:rsidRPr="001C719D" w:rsidRDefault="000C64E5" w:rsidP="00217392">
      <w:pPr>
        <w:spacing w:before="240" w:after="240"/>
        <w:ind w:left="1072" w:hanging="640"/>
        <w:rPr>
          <w:rFonts w:asciiTheme="minorBidi" w:hAnsiTheme="minorBidi"/>
          <w:sz w:val="24"/>
          <w:szCs w:val="24"/>
          <w:lang w:val="en-US"/>
          <w:rPrChange w:id="545" w:author="יוני גרינברג" w:date="2026-01-06T11:40:00Z">
            <w:rPr>
              <w:rFonts w:asciiTheme="majorBidi" w:hAnsiTheme="majorBidi" w:cstheme="majorBidi"/>
              <w:sz w:val="24"/>
              <w:szCs w:val="24"/>
              <w:lang w:val="en-US"/>
            </w:rPr>
          </w:rPrChange>
        </w:rPr>
        <w:pPrChange w:id="546" w:author="יוני גרינברג" w:date="2026-01-07T12:06:00Z" w16du:dateUtc="2026-01-07T10:06:00Z">
          <w:pPr>
            <w:spacing w:before="240" w:after="240"/>
            <w:ind w:left="2360" w:hanging="640"/>
          </w:pPr>
        </w:pPrChange>
      </w:pPr>
      <w:r w:rsidRPr="001C719D">
        <w:rPr>
          <w:rFonts w:asciiTheme="minorBidi" w:hAnsiTheme="minorBidi"/>
          <w:sz w:val="24"/>
          <w:szCs w:val="24"/>
          <w:lang w:val="en-US"/>
          <w:rPrChange w:id="547" w:author="יוני גרינברג" w:date="2026-01-06T11:40:00Z">
            <w:rPr>
              <w:rFonts w:asciiTheme="majorBidi" w:hAnsiTheme="majorBidi" w:cstheme="majorBidi"/>
              <w:sz w:val="24"/>
              <w:szCs w:val="24"/>
              <w:lang w:val="en-US"/>
            </w:rPr>
          </w:rPrChange>
        </w:rPr>
        <w:lastRenderedPageBreak/>
        <w:tab/>
        <w:t xml:space="preserve">3. The Hidden Node Solution (RTS/CTS) In acoustic environments, the "Hidden Node Problem" is prevalent, where two emitters are out of range of </w:t>
      </w:r>
      <w:r w:rsidR="00B41A02" w:rsidRPr="001C719D">
        <w:rPr>
          <w:rFonts w:asciiTheme="minorBidi" w:hAnsiTheme="minorBidi"/>
          <w:sz w:val="24"/>
          <w:szCs w:val="24"/>
          <w:lang w:val="en-US"/>
          <w:rPrChange w:id="548" w:author="יוני גרינברג" w:date="2026-01-06T11:40:00Z">
            <w:rPr>
              <w:rFonts w:asciiTheme="majorBidi" w:hAnsiTheme="majorBidi" w:cstheme="majorBidi"/>
              <w:sz w:val="24"/>
              <w:szCs w:val="24"/>
              <w:lang w:val="en-US"/>
            </w:rPr>
          </w:rPrChange>
        </w:rPr>
        <w:t>each other,</w:t>
      </w:r>
      <w:r w:rsidRPr="001C719D">
        <w:rPr>
          <w:rFonts w:asciiTheme="minorBidi" w:hAnsiTheme="minorBidi"/>
          <w:sz w:val="24"/>
          <w:szCs w:val="24"/>
          <w:lang w:val="en-US"/>
          <w:rPrChange w:id="549" w:author="יוני גרינברג" w:date="2026-01-06T11:40:00Z">
            <w:rPr>
              <w:rFonts w:asciiTheme="majorBidi" w:hAnsiTheme="majorBidi" w:cstheme="majorBidi"/>
              <w:sz w:val="24"/>
              <w:szCs w:val="24"/>
              <w:lang w:val="en-US"/>
            </w:rPr>
          </w:rPrChange>
        </w:rPr>
        <w:t xml:space="preserve"> but both are in range of the same receiver.</w:t>
      </w:r>
      <w:r w:rsidR="00222431" w:rsidRPr="001C719D">
        <w:rPr>
          <w:rFonts w:asciiTheme="minorBidi" w:hAnsiTheme="minorBidi"/>
          <w:sz w:val="24"/>
          <w:szCs w:val="24"/>
          <w:lang w:val="en-US"/>
          <w:rPrChange w:id="550" w:author="יוני גרינברג" w:date="2026-01-06T11:40:00Z">
            <w:rPr>
              <w:lang w:val="en-US"/>
            </w:rPr>
          </w:rPrChange>
        </w:rPr>
        <w:t xml:space="preserve"> </w:t>
      </w:r>
      <w:r w:rsidR="00222431" w:rsidRPr="001C719D">
        <w:rPr>
          <w:rFonts w:asciiTheme="minorBidi" w:hAnsiTheme="minorBidi"/>
          <w:sz w:val="24"/>
          <w:szCs w:val="24"/>
          <w:lang w:val="en-US"/>
          <w:rPrChange w:id="551" w:author="יוני גרינברג" w:date="2026-01-06T11:40:00Z">
            <w:rPr>
              <w:rFonts w:asciiTheme="majorBidi" w:hAnsiTheme="majorBidi" w:cstheme="majorBidi"/>
              <w:sz w:val="24"/>
              <w:szCs w:val="24"/>
              <w:lang w:val="en-US"/>
            </w:rPr>
          </w:rPrChange>
        </w:rPr>
        <w:t>[6]</w:t>
      </w:r>
    </w:p>
    <w:p w14:paraId="58D979DB" w14:textId="616848D6" w:rsidR="000C64E5" w:rsidRPr="001C719D" w:rsidRDefault="000C64E5" w:rsidP="00217392">
      <w:pPr>
        <w:numPr>
          <w:ilvl w:val="0"/>
          <w:numId w:val="14"/>
        </w:numPr>
        <w:tabs>
          <w:tab w:val="num" w:pos="720"/>
        </w:tabs>
        <w:spacing w:before="240" w:after="240"/>
        <w:ind w:left="1800"/>
        <w:rPr>
          <w:rFonts w:asciiTheme="minorBidi" w:hAnsiTheme="minorBidi"/>
          <w:sz w:val="24"/>
          <w:szCs w:val="24"/>
          <w:lang w:val="en-US"/>
          <w:rPrChange w:id="552" w:author="יוני גרינברג" w:date="2026-01-06T11:40:00Z">
            <w:rPr>
              <w:rFonts w:asciiTheme="majorBidi" w:hAnsiTheme="majorBidi" w:cstheme="majorBidi"/>
              <w:sz w:val="24"/>
              <w:szCs w:val="24"/>
              <w:lang w:val="en-US"/>
            </w:rPr>
          </w:rPrChange>
        </w:rPr>
        <w:pPrChange w:id="553" w:author="יוני גרינברג" w:date="2026-01-07T12:06:00Z" w16du:dateUtc="2026-01-07T10:06:00Z">
          <w:pPr>
            <w:numPr>
              <w:numId w:val="14"/>
            </w:numPr>
            <w:tabs>
              <w:tab w:val="num" w:pos="720"/>
              <w:tab w:val="num" w:pos="3080"/>
            </w:tabs>
            <w:spacing w:before="240" w:after="240"/>
            <w:ind w:left="3080" w:hanging="360"/>
          </w:pPr>
        </w:pPrChange>
      </w:pPr>
      <w:r w:rsidRPr="00241805">
        <w:rPr>
          <w:rFonts w:asciiTheme="minorBidi" w:hAnsiTheme="minorBidi"/>
          <w:b/>
          <w:bCs/>
          <w:sz w:val="24"/>
          <w:szCs w:val="24"/>
          <w:lang w:val="en-US"/>
          <w:rPrChange w:id="554" w:author="יוני גרינברג" w:date="2026-01-06T12:18:00Z">
            <w:rPr>
              <w:rFonts w:asciiTheme="majorBidi" w:hAnsiTheme="majorBidi" w:cstheme="majorBidi"/>
              <w:sz w:val="24"/>
              <w:szCs w:val="24"/>
              <w:lang w:val="en-US"/>
            </w:rPr>
          </w:rPrChange>
        </w:rPr>
        <w:t>ALOHA/Token Weakness:</w:t>
      </w:r>
      <w:r w:rsidRPr="001C719D">
        <w:rPr>
          <w:rFonts w:asciiTheme="minorBidi" w:hAnsiTheme="minorBidi"/>
          <w:sz w:val="24"/>
          <w:szCs w:val="24"/>
          <w:lang w:val="en-US"/>
          <w:rPrChange w:id="555" w:author="יוני גרינברג" w:date="2026-01-06T11:40:00Z">
            <w:rPr>
              <w:rFonts w:asciiTheme="majorBidi" w:hAnsiTheme="majorBidi" w:cstheme="majorBidi"/>
              <w:sz w:val="24"/>
              <w:szCs w:val="24"/>
              <w:lang w:val="en-US"/>
            </w:rPr>
          </w:rPrChange>
        </w:rPr>
        <w:t xml:space="preserve"> Pure ALOHA does not check for receiver availability, leading to unavoidable collisions at the "hidden" receiver.</w:t>
      </w:r>
      <w:r w:rsidR="009814E7" w:rsidRPr="001C719D">
        <w:rPr>
          <w:rFonts w:asciiTheme="minorBidi" w:eastAsia="Times New Roman" w:hAnsiTheme="minorBidi"/>
          <w:sz w:val="24"/>
          <w:szCs w:val="24"/>
          <w:lang w:val="en-US"/>
          <w:rPrChange w:id="556" w:author="יוני גרינברג" w:date="2026-01-06T11:40:00Z">
            <w:rPr>
              <w:rFonts w:ascii="Times New Roman" w:eastAsia="Times New Roman" w:hAnsi="Times New Roman" w:cs="Times New Roman"/>
              <w:lang w:val="en-US"/>
            </w:rPr>
          </w:rPrChange>
        </w:rPr>
        <w:t xml:space="preserve"> [9]</w:t>
      </w:r>
    </w:p>
    <w:p w14:paraId="51162C22" w14:textId="3E67BF7C" w:rsidR="005E42EB" w:rsidRPr="001C719D" w:rsidRDefault="000C64E5" w:rsidP="00217392">
      <w:pPr>
        <w:numPr>
          <w:ilvl w:val="0"/>
          <w:numId w:val="14"/>
        </w:numPr>
        <w:tabs>
          <w:tab w:val="num" w:pos="720"/>
        </w:tabs>
        <w:spacing w:before="240" w:after="240"/>
        <w:ind w:left="1800"/>
        <w:rPr>
          <w:rFonts w:asciiTheme="minorBidi" w:hAnsiTheme="minorBidi"/>
          <w:b/>
          <w:bCs/>
          <w:sz w:val="24"/>
          <w:szCs w:val="24"/>
          <w:lang w:val="en-US"/>
          <w:rPrChange w:id="557" w:author="יוני גרינברג" w:date="2026-01-06T11:40:00Z">
            <w:rPr>
              <w:rFonts w:asciiTheme="majorBidi" w:hAnsiTheme="majorBidi" w:cstheme="majorBidi"/>
              <w:b/>
              <w:bCs/>
              <w:sz w:val="24"/>
              <w:szCs w:val="24"/>
              <w:lang w:val="en-US"/>
            </w:rPr>
          </w:rPrChange>
        </w:rPr>
        <w:pPrChange w:id="558" w:author="יוני גרינברג" w:date="2026-01-07T12:06:00Z" w16du:dateUtc="2026-01-07T10:06:00Z">
          <w:pPr>
            <w:numPr>
              <w:numId w:val="14"/>
            </w:numPr>
            <w:tabs>
              <w:tab w:val="num" w:pos="720"/>
              <w:tab w:val="num" w:pos="3080"/>
            </w:tabs>
            <w:spacing w:before="240" w:after="240"/>
            <w:ind w:left="3080" w:hanging="360"/>
          </w:pPr>
        </w:pPrChange>
      </w:pPr>
      <w:r w:rsidRPr="00241805">
        <w:rPr>
          <w:rFonts w:asciiTheme="minorBidi" w:hAnsiTheme="minorBidi"/>
          <w:b/>
          <w:bCs/>
          <w:sz w:val="24"/>
          <w:szCs w:val="24"/>
          <w:lang w:val="en-US"/>
          <w:rPrChange w:id="559" w:author="יוני גרינברג" w:date="2026-01-06T12:18:00Z">
            <w:rPr>
              <w:rFonts w:asciiTheme="majorBidi" w:hAnsiTheme="majorBidi" w:cstheme="majorBidi"/>
              <w:sz w:val="24"/>
              <w:szCs w:val="24"/>
              <w:lang w:val="en-US"/>
            </w:rPr>
          </w:rPrChange>
        </w:rPr>
        <w:t>CSMA/CA Strength:</w:t>
      </w:r>
      <w:r w:rsidRPr="001C719D">
        <w:rPr>
          <w:rFonts w:asciiTheme="minorBidi" w:hAnsiTheme="minorBidi"/>
          <w:sz w:val="24"/>
          <w:szCs w:val="24"/>
          <w:lang w:val="en-US"/>
          <w:rPrChange w:id="560" w:author="יוני גרינברג" w:date="2026-01-06T11:40:00Z">
            <w:rPr>
              <w:rFonts w:asciiTheme="majorBidi" w:hAnsiTheme="majorBidi" w:cstheme="majorBidi"/>
              <w:sz w:val="24"/>
              <w:szCs w:val="24"/>
              <w:lang w:val="en-US"/>
            </w:rPr>
          </w:rPrChange>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1C719D">
        <w:rPr>
          <w:rFonts w:asciiTheme="minorBidi" w:hAnsiTheme="minorBidi"/>
          <w:b/>
          <w:bCs/>
          <w:sz w:val="24"/>
          <w:szCs w:val="24"/>
          <w:lang w:val="en-US"/>
          <w:rPrChange w:id="561" w:author="יוני גרינברג" w:date="2026-01-06T11:40:00Z">
            <w:rPr>
              <w:rFonts w:asciiTheme="majorBidi" w:hAnsiTheme="majorBidi" w:cstheme="majorBidi"/>
              <w:b/>
              <w:bCs/>
              <w:sz w:val="24"/>
              <w:szCs w:val="24"/>
              <w:lang w:val="en-US"/>
            </w:rPr>
          </w:rPrChange>
        </w:rPr>
        <w:t>.</w:t>
      </w:r>
      <w:r w:rsidR="00222431" w:rsidRPr="001C719D">
        <w:rPr>
          <w:rFonts w:asciiTheme="minorBidi" w:hAnsiTheme="minorBidi"/>
          <w:sz w:val="24"/>
          <w:szCs w:val="24"/>
          <w:lang w:val="en-US"/>
          <w:rPrChange w:id="562" w:author="יוני גרינברג" w:date="2026-01-06T11:40:00Z">
            <w:rPr>
              <w:lang w:val="en-US"/>
            </w:rPr>
          </w:rPrChange>
        </w:rPr>
        <w:t xml:space="preserve"> </w:t>
      </w:r>
      <w:r w:rsidR="00222431" w:rsidRPr="001C719D">
        <w:rPr>
          <w:rFonts w:asciiTheme="minorBidi" w:hAnsiTheme="minorBidi"/>
          <w:sz w:val="24"/>
          <w:szCs w:val="24"/>
          <w:rPrChange w:id="563" w:author="יוני גרינברג" w:date="2026-01-06T11:40:00Z">
            <w:rPr>
              <w:rFonts w:asciiTheme="majorBidi" w:hAnsiTheme="majorBidi" w:cstheme="majorBidi"/>
              <w:sz w:val="24"/>
              <w:szCs w:val="24"/>
            </w:rPr>
          </w:rPrChange>
        </w:rPr>
        <w:t>[7]</w:t>
      </w:r>
    </w:p>
    <w:p w14:paraId="2EDE0A84" w14:textId="1E0E08C5" w:rsidR="005E42EB" w:rsidRPr="001C719D" w:rsidRDefault="005E42EB" w:rsidP="00DC2550">
      <w:pPr>
        <w:spacing w:before="240" w:after="240"/>
        <w:ind w:left="3080"/>
        <w:rPr>
          <w:rFonts w:asciiTheme="minorBidi" w:hAnsiTheme="minorBidi"/>
          <w:b/>
          <w:bCs/>
          <w:sz w:val="24"/>
          <w:szCs w:val="24"/>
          <w:lang w:val="en-US"/>
          <w:rPrChange w:id="564"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565" w:author="יוני גרינברג" w:date="2026-01-06T11:40:00Z">
            <w:rPr>
              <w:rFonts w:asciiTheme="majorBidi" w:hAnsiTheme="majorBidi" w:cstheme="majorBidi"/>
              <w:b/>
              <w:bCs/>
              <w:sz w:val="24"/>
              <w:szCs w:val="24"/>
              <w:lang w:val="en-US"/>
            </w:rPr>
          </w:rPrChange>
        </w:rPr>
        <w:br/>
      </w:r>
    </w:p>
    <w:p w14:paraId="0CA2E0FB" w14:textId="665E6611" w:rsidR="007C56B1" w:rsidRPr="001C719D" w:rsidDel="008E7348" w:rsidRDefault="007C56B1">
      <w:pPr>
        <w:spacing w:before="240" w:after="240"/>
        <w:ind w:left="2360" w:hanging="640"/>
        <w:rPr>
          <w:del w:id="566" w:author="יוני גרינברג" w:date="2025-12-21T15:10:00Z"/>
          <w:rFonts w:asciiTheme="minorBidi" w:hAnsiTheme="minorBidi"/>
          <w:b/>
          <w:bCs/>
          <w:sz w:val="24"/>
          <w:szCs w:val="24"/>
          <w:lang w:val="en-US"/>
          <w:rPrChange w:id="567" w:author="יוני גרינברג" w:date="2026-01-06T11:40:00Z">
            <w:rPr>
              <w:del w:id="568" w:author="יוני גרינברג" w:date="2025-12-21T15:10:00Z"/>
              <w:rFonts w:asciiTheme="majorBidi" w:hAnsiTheme="majorBidi" w:cstheme="majorBidi"/>
              <w:b/>
              <w:bCs/>
              <w:sz w:val="24"/>
              <w:szCs w:val="24"/>
              <w:lang w:val="en-US"/>
            </w:rPr>
          </w:rPrChange>
        </w:rPr>
      </w:pPr>
    </w:p>
    <w:p w14:paraId="665BC1AD" w14:textId="6A269522" w:rsidR="00904544" w:rsidRPr="001C719D" w:rsidDel="008E7348" w:rsidRDefault="00904544">
      <w:pPr>
        <w:spacing w:before="240" w:after="240"/>
        <w:ind w:left="2360" w:hanging="640"/>
        <w:rPr>
          <w:del w:id="569" w:author="יוני גרינברג" w:date="2025-12-21T15:10:00Z"/>
          <w:rFonts w:asciiTheme="minorBidi" w:hAnsiTheme="minorBidi"/>
          <w:b/>
          <w:bCs/>
          <w:sz w:val="24"/>
          <w:szCs w:val="24"/>
          <w:lang w:val="en-US"/>
          <w:rPrChange w:id="570" w:author="יוני גרינברג" w:date="2026-01-06T11:40:00Z">
            <w:rPr>
              <w:del w:id="571" w:author="יוני גרינברג" w:date="2025-12-21T15:10:00Z"/>
              <w:rFonts w:asciiTheme="majorBidi" w:hAnsiTheme="majorBidi" w:cstheme="majorBidi"/>
              <w:b/>
              <w:bCs/>
              <w:sz w:val="24"/>
              <w:szCs w:val="24"/>
              <w:lang w:val="en-US"/>
            </w:rPr>
          </w:rPrChange>
        </w:rPr>
      </w:pPr>
    </w:p>
    <w:p w14:paraId="78EA002A" w14:textId="090C8E2B" w:rsidR="00BD16DC" w:rsidRPr="001C719D" w:rsidRDefault="00C7700C" w:rsidP="00217392">
      <w:pPr>
        <w:spacing w:before="240" w:after="240"/>
        <w:ind w:left="640" w:hanging="640"/>
        <w:rPr>
          <w:rFonts w:asciiTheme="minorBidi" w:hAnsiTheme="minorBidi"/>
          <w:b/>
          <w:bCs/>
          <w:sz w:val="24"/>
          <w:szCs w:val="24"/>
          <w:lang w:val="en-US"/>
          <w:rPrChange w:id="572" w:author="יוני גרינברג" w:date="2026-01-06T11:40:00Z">
            <w:rPr>
              <w:rFonts w:asciiTheme="majorBidi" w:hAnsiTheme="majorBidi" w:cstheme="majorBidi"/>
              <w:b/>
              <w:bCs/>
              <w:sz w:val="24"/>
              <w:szCs w:val="24"/>
              <w:lang w:val="en-US"/>
            </w:rPr>
          </w:rPrChange>
        </w:rPr>
        <w:pPrChange w:id="573"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574" w:author="יוני גרינברג" w:date="2026-01-06T11:40:00Z">
            <w:rPr>
              <w:rFonts w:asciiTheme="majorBidi" w:hAnsiTheme="majorBidi" w:cstheme="majorBidi"/>
              <w:b/>
              <w:bCs/>
              <w:sz w:val="24"/>
              <w:szCs w:val="24"/>
              <w:lang w:val="en-US"/>
            </w:rPr>
          </w:rPrChange>
        </w:rPr>
        <w:t>1.4.</w:t>
      </w:r>
      <w:r w:rsidR="00F64D36" w:rsidRPr="001C719D">
        <w:rPr>
          <w:rFonts w:asciiTheme="minorBidi" w:hAnsiTheme="minorBidi"/>
          <w:b/>
          <w:bCs/>
          <w:sz w:val="24"/>
          <w:szCs w:val="24"/>
          <w:lang w:val="en-US"/>
          <w:rPrChange w:id="575" w:author="יוני גרינברג" w:date="2026-01-06T11:40:00Z">
            <w:rPr>
              <w:rFonts w:asciiTheme="majorBidi" w:hAnsiTheme="majorBidi" w:cstheme="majorBidi"/>
              <w:b/>
              <w:bCs/>
              <w:sz w:val="24"/>
              <w:szCs w:val="24"/>
              <w:lang w:val="en-US"/>
            </w:rPr>
          </w:rPrChange>
        </w:rPr>
        <w:t>5</w:t>
      </w:r>
      <w:ins w:id="576" w:author="יוני גרינברג" w:date="2026-01-06T11:49:00Z">
        <w:r w:rsidR="00DA341C">
          <w:rPr>
            <w:rFonts w:asciiTheme="minorBidi" w:hAnsiTheme="minorBidi"/>
            <w:b/>
            <w:bCs/>
            <w:sz w:val="24"/>
            <w:szCs w:val="24"/>
            <w:lang w:val="en-US"/>
          </w:rPr>
          <w:t>.</w:t>
        </w:r>
      </w:ins>
      <w:ins w:id="577" w:author="יוני גרינברג" w:date="2026-01-06T11:53:00Z">
        <w:r w:rsidR="00DA341C">
          <w:rPr>
            <w:rFonts w:asciiTheme="minorBidi" w:hAnsiTheme="minorBidi"/>
            <w:sz w:val="24"/>
            <w:szCs w:val="24"/>
            <w:lang w:val="en-US"/>
          </w:rPr>
          <w:t xml:space="preserve"> </w:t>
        </w:r>
      </w:ins>
      <w:del w:id="578" w:author="יוני גרינברג" w:date="2026-01-06T11:49:00Z">
        <w:r w:rsidRPr="001C719D" w:rsidDel="00DA341C">
          <w:rPr>
            <w:rFonts w:asciiTheme="minorBidi" w:hAnsiTheme="minorBidi"/>
            <w:sz w:val="24"/>
            <w:szCs w:val="24"/>
            <w:lang w:val="en-US"/>
            <w:rPrChange w:id="579" w:author="יוני גרינברג" w:date="2026-01-06T11:40:00Z">
              <w:rPr>
                <w:rFonts w:asciiTheme="majorBidi" w:hAnsiTheme="majorBidi" w:cstheme="majorBidi"/>
                <w:sz w:val="24"/>
                <w:szCs w:val="24"/>
                <w:lang w:val="en-US"/>
              </w:rPr>
            </w:rPrChange>
          </w:rPr>
          <w:delText xml:space="preserve">           </w:delText>
        </w:r>
      </w:del>
      <w:del w:id="580" w:author="יוני גרינברג" w:date="2026-01-06T11:53:00Z">
        <w:r w:rsidRPr="001C719D" w:rsidDel="00DA341C">
          <w:rPr>
            <w:rFonts w:asciiTheme="minorBidi" w:hAnsiTheme="minorBidi"/>
            <w:sz w:val="24"/>
            <w:szCs w:val="24"/>
            <w:lang w:val="en-US"/>
            <w:rPrChange w:id="581" w:author="יוני גרינברג" w:date="2026-01-06T11:40:00Z">
              <w:rPr>
                <w:rFonts w:asciiTheme="majorBidi" w:hAnsiTheme="majorBidi" w:cstheme="majorBidi"/>
                <w:sz w:val="24"/>
                <w:szCs w:val="24"/>
                <w:lang w:val="en-US"/>
              </w:rPr>
            </w:rPrChange>
          </w:rPr>
          <w:delText xml:space="preserve"> </w:delText>
        </w:r>
      </w:del>
      <w:r w:rsidRPr="001C719D">
        <w:rPr>
          <w:rFonts w:asciiTheme="minorBidi" w:hAnsiTheme="minorBidi"/>
          <w:b/>
          <w:bCs/>
          <w:sz w:val="24"/>
          <w:szCs w:val="24"/>
          <w:lang w:val="en-US"/>
          <w:rPrChange w:id="582" w:author="יוני גרינברג" w:date="2026-01-06T11:40:00Z">
            <w:rPr>
              <w:rFonts w:asciiTheme="majorBidi" w:hAnsiTheme="majorBidi" w:cstheme="majorBidi"/>
              <w:b/>
              <w:bCs/>
              <w:sz w:val="24"/>
              <w:szCs w:val="24"/>
              <w:lang w:val="en-US"/>
            </w:rPr>
          </w:rPrChange>
        </w:rPr>
        <w:t>What do we do if our improvement does not work?</w:t>
      </w:r>
    </w:p>
    <w:p w14:paraId="673BFC6A" w14:textId="3E68CD0A" w:rsidR="007665C5" w:rsidRPr="001C719D" w:rsidRDefault="00733848">
      <w:pPr>
        <w:spacing w:before="240" w:after="240"/>
        <w:ind w:left="2358" w:hanging="640"/>
        <w:rPr>
          <w:rFonts w:asciiTheme="minorBidi" w:hAnsiTheme="minorBidi"/>
          <w:b/>
          <w:bCs/>
          <w:sz w:val="24"/>
          <w:szCs w:val="24"/>
          <w:lang w:val="en-US"/>
          <w:rPrChange w:id="583" w:author="יוני גרינברג" w:date="2026-01-06T11:40:00Z">
            <w:rPr>
              <w:rFonts w:asciiTheme="majorBidi" w:hAnsiTheme="majorBidi" w:cstheme="majorBidi"/>
              <w:b/>
              <w:bCs/>
              <w:sz w:val="24"/>
              <w:szCs w:val="24"/>
              <w:lang w:val="en-US"/>
            </w:rPr>
          </w:rPrChange>
        </w:rPr>
        <w:pPrChange w:id="584" w:author="יוני גרינברג" w:date="2026-01-06T12:21:00Z">
          <w:pPr>
            <w:spacing w:before="240" w:after="240"/>
            <w:ind w:left="2360" w:hanging="640"/>
          </w:pPr>
        </w:pPrChange>
      </w:pPr>
      <w:del w:id="585" w:author="יוני גרינברג" w:date="2025-12-21T15:16:00Z">
        <w:r w:rsidRPr="001C719D" w:rsidDel="008E7348">
          <w:rPr>
            <w:rFonts w:asciiTheme="minorBidi" w:hAnsiTheme="minorBidi"/>
            <w:b/>
            <w:bCs/>
            <w:sz w:val="24"/>
            <w:szCs w:val="24"/>
            <w:lang w:val="en-US"/>
            <w:rPrChange w:id="586" w:author="יוני גרינברג" w:date="2026-01-06T11:40:00Z">
              <w:rPr>
                <w:rFonts w:asciiTheme="majorBidi" w:hAnsiTheme="majorBidi" w:cstheme="majorBidi"/>
                <w:b/>
                <w:bCs/>
                <w:sz w:val="24"/>
                <w:szCs w:val="24"/>
                <w:lang w:val="en-US"/>
              </w:rPr>
            </w:rPrChange>
          </w:rPr>
          <w:tab/>
        </w:r>
      </w:del>
      <w:r w:rsidRPr="001C719D">
        <w:rPr>
          <w:rFonts w:asciiTheme="minorBidi" w:hAnsiTheme="minorBidi"/>
          <w:b/>
          <w:bCs/>
          <w:sz w:val="24"/>
          <w:szCs w:val="24"/>
          <w:lang w:val="en-US"/>
          <w:rPrChange w:id="587" w:author="יוני גרינברג" w:date="2026-01-06T11:40:00Z">
            <w:rPr>
              <w:rFonts w:asciiTheme="majorBidi" w:hAnsiTheme="majorBidi" w:cstheme="majorBidi"/>
              <w:b/>
              <w:bCs/>
              <w:sz w:val="24"/>
              <w:szCs w:val="24"/>
              <w:lang w:val="en-US"/>
            </w:rPr>
          </w:rPrChange>
        </w:rPr>
        <w:t>A. Protocol Fallback (Collision Avoidance Failure</w:t>
      </w:r>
      <w:ins w:id="588" w:author="יוני גרינברג" w:date="2025-12-21T15:16:00Z">
        <w:r w:rsidR="008E7348" w:rsidRPr="001C719D">
          <w:rPr>
            <w:rFonts w:asciiTheme="minorBidi" w:hAnsiTheme="minorBidi"/>
            <w:b/>
            <w:bCs/>
            <w:sz w:val="24"/>
            <w:szCs w:val="24"/>
            <w:lang w:val="en-US"/>
          </w:rPr>
          <w:t>)</w:t>
        </w:r>
      </w:ins>
    </w:p>
    <w:p w14:paraId="4E5DE24E" w14:textId="24149D84" w:rsidR="007665C5" w:rsidRPr="001C719D" w:rsidRDefault="007665C5">
      <w:pPr>
        <w:spacing w:before="240" w:after="240"/>
        <w:ind w:left="1918" w:hanging="200"/>
        <w:rPr>
          <w:rFonts w:asciiTheme="minorBidi" w:hAnsiTheme="minorBidi"/>
          <w:b/>
          <w:bCs/>
          <w:sz w:val="24"/>
          <w:szCs w:val="24"/>
          <w:lang w:val="en-US"/>
          <w:rPrChange w:id="589" w:author="יוני גרינברג" w:date="2026-01-06T11:40:00Z">
            <w:rPr>
              <w:rFonts w:asciiTheme="majorBidi" w:hAnsiTheme="majorBidi" w:cstheme="majorBidi"/>
              <w:b/>
              <w:bCs/>
              <w:sz w:val="24"/>
              <w:szCs w:val="24"/>
              <w:lang w:val="en-US"/>
            </w:rPr>
          </w:rPrChange>
        </w:rPr>
        <w:pPrChange w:id="590" w:author="יוני גרינברג" w:date="2026-01-06T12:21:00Z">
          <w:pPr>
            <w:spacing w:before="240" w:after="240"/>
            <w:ind w:left="2360" w:hanging="200"/>
          </w:pPr>
        </w:pPrChange>
      </w:pPr>
      <w:r w:rsidRPr="001C719D">
        <w:rPr>
          <w:rFonts w:asciiTheme="minorBidi" w:hAnsiTheme="minorBidi"/>
          <w:b/>
          <w:bCs/>
          <w:sz w:val="24"/>
          <w:szCs w:val="24"/>
          <w:lang w:val="en-US"/>
          <w:rPrChange w:id="591" w:author="יוני גרינברג" w:date="2026-01-06T11:40:00Z">
            <w:rPr>
              <w:rFonts w:asciiTheme="majorBidi" w:hAnsiTheme="majorBidi" w:cstheme="majorBidi"/>
              <w:b/>
              <w:bCs/>
              <w:sz w:val="24"/>
              <w:szCs w:val="24"/>
              <w:lang w:val="en-US"/>
            </w:rPr>
          </w:rPrChange>
        </w:rPr>
        <w:t>Slotted ALOHA (Time-Slot Synchronization)</w:t>
      </w:r>
      <w:r w:rsidR="009814E7" w:rsidRPr="001C719D">
        <w:rPr>
          <w:rFonts w:asciiTheme="minorBidi" w:eastAsia="Times New Roman" w:hAnsiTheme="minorBidi"/>
          <w:sz w:val="24"/>
          <w:szCs w:val="24"/>
          <w:lang w:val="en-US"/>
          <w:rPrChange w:id="592" w:author="יוני גרינברג" w:date="2026-01-06T11:40:00Z">
            <w:rPr>
              <w:rFonts w:ascii="Times New Roman" w:eastAsia="Times New Roman" w:hAnsi="Times New Roman" w:cs="Times New Roman"/>
              <w:lang w:val="en-US"/>
            </w:rPr>
          </w:rPrChange>
        </w:rPr>
        <w:t xml:space="preserve"> [9]</w:t>
      </w:r>
    </w:p>
    <w:p w14:paraId="02BFA813" w14:textId="77777777" w:rsidR="007665C5" w:rsidRPr="001C719D" w:rsidRDefault="007665C5">
      <w:pPr>
        <w:spacing w:before="240" w:after="240"/>
        <w:ind w:left="1718"/>
        <w:rPr>
          <w:rFonts w:asciiTheme="minorBidi" w:hAnsiTheme="minorBidi"/>
          <w:sz w:val="24"/>
          <w:szCs w:val="24"/>
          <w:lang w:val="en-US"/>
          <w:rPrChange w:id="593" w:author="יוני גרינברג" w:date="2026-01-06T11:40:00Z">
            <w:rPr>
              <w:rFonts w:asciiTheme="majorBidi" w:hAnsiTheme="majorBidi" w:cstheme="majorBidi"/>
              <w:sz w:val="24"/>
              <w:szCs w:val="24"/>
              <w:lang w:val="en-US"/>
            </w:rPr>
          </w:rPrChange>
        </w:rPr>
        <w:pPrChange w:id="594" w:author="יוני גרינברג" w:date="2026-01-06T12:21:00Z">
          <w:pPr>
            <w:spacing w:before="240" w:after="240"/>
            <w:ind w:left="2360"/>
          </w:pPr>
        </w:pPrChange>
      </w:pPr>
      <w:r w:rsidRPr="001C719D">
        <w:rPr>
          <w:rFonts w:asciiTheme="minorBidi" w:hAnsiTheme="minorBidi"/>
          <w:sz w:val="24"/>
          <w:szCs w:val="24"/>
          <w:lang w:val="en-US"/>
          <w:rPrChange w:id="595" w:author="יוני גרינברג" w:date="2026-01-06T11:40:00Z">
            <w:rPr>
              <w:rFonts w:asciiTheme="majorBidi" w:hAnsiTheme="majorBidi" w:cstheme="majorBidi"/>
              <w:sz w:val="24"/>
              <w:szCs w:val="24"/>
              <w:lang w:val="en-US"/>
            </w:rPr>
          </w:rPrChange>
        </w:rPr>
        <w:t xml:space="preserve">If the asynchronous nature of CSMA/CA leads to high collision rates, we will implement </w:t>
      </w:r>
      <w:r w:rsidRPr="001C719D">
        <w:rPr>
          <w:rFonts w:asciiTheme="minorBidi" w:hAnsiTheme="minorBidi"/>
          <w:b/>
          <w:bCs/>
          <w:sz w:val="24"/>
          <w:szCs w:val="24"/>
          <w:lang w:val="en-US"/>
          <w:rPrChange w:id="596" w:author="יוני גרינברג" w:date="2026-01-06T11:40:00Z">
            <w:rPr>
              <w:rFonts w:asciiTheme="majorBidi" w:hAnsiTheme="majorBidi" w:cstheme="majorBidi"/>
              <w:b/>
              <w:bCs/>
              <w:sz w:val="24"/>
              <w:szCs w:val="24"/>
              <w:lang w:val="en-US"/>
            </w:rPr>
          </w:rPrChange>
        </w:rPr>
        <w:t>Slotted ALOHA</w:t>
      </w:r>
      <w:r w:rsidRPr="001C719D">
        <w:rPr>
          <w:rFonts w:asciiTheme="minorBidi" w:hAnsiTheme="minorBidi"/>
          <w:sz w:val="24"/>
          <w:szCs w:val="24"/>
          <w:lang w:val="en-US"/>
          <w:rPrChange w:id="597" w:author="יוני גרינברג" w:date="2026-01-06T11:40:00Z">
            <w:rPr>
              <w:rFonts w:asciiTheme="majorBidi" w:hAnsiTheme="majorBidi" w:cstheme="majorBidi"/>
              <w:sz w:val="24"/>
              <w:szCs w:val="24"/>
              <w:lang w:val="en-US"/>
            </w:rPr>
          </w:rPrChange>
        </w:rPr>
        <w:t xml:space="preserve"> as a fallback. While originally designed for RF networks, this protocol can be adapted "in the same way" for the ultrasonic medium.</w:t>
      </w:r>
    </w:p>
    <w:p w14:paraId="0D9F9D4C" w14:textId="609496BE" w:rsidR="007665C5" w:rsidRPr="001C719D" w:rsidRDefault="007665C5">
      <w:pPr>
        <w:numPr>
          <w:ilvl w:val="0"/>
          <w:numId w:val="8"/>
        </w:numPr>
        <w:tabs>
          <w:tab w:val="num" w:pos="720"/>
        </w:tabs>
        <w:spacing w:before="240" w:after="240"/>
        <w:ind w:left="2078"/>
        <w:rPr>
          <w:rFonts w:asciiTheme="minorBidi" w:hAnsiTheme="minorBidi"/>
          <w:sz w:val="24"/>
          <w:szCs w:val="24"/>
          <w:lang w:val="en-US"/>
          <w:rPrChange w:id="598" w:author="יוני גרינברג" w:date="2026-01-06T11:40:00Z">
            <w:rPr>
              <w:rFonts w:asciiTheme="majorBidi" w:hAnsiTheme="majorBidi" w:cstheme="majorBidi"/>
              <w:sz w:val="24"/>
              <w:szCs w:val="24"/>
              <w:lang w:val="en-US"/>
            </w:rPr>
          </w:rPrChange>
        </w:rPr>
        <w:pPrChange w:id="599" w:author="יוני גרינברג" w:date="2026-01-06T12:21: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600" w:author="יוני גרינברג" w:date="2026-01-06T11:40:00Z">
            <w:rPr>
              <w:rFonts w:asciiTheme="majorBidi" w:hAnsiTheme="majorBidi" w:cstheme="majorBidi"/>
              <w:b/>
              <w:bCs/>
              <w:sz w:val="24"/>
              <w:szCs w:val="24"/>
              <w:lang w:val="en-US"/>
            </w:rPr>
          </w:rPrChange>
        </w:rPr>
        <w:t>Mechanism:</w:t>
      </w:r>
      <w:r w:rsidRPr="001C719D">
        <w:rPr>
          <w:rFonts w:asciiTheme="minorBidi" w:hAnsiTheme="minorBidi"/>
          <w:sz w:val="24"/>
          <w:szCs w:val="24"/>
          <w:lang w:val="en-US"/>
          <w:rPrChange w:id="601" w:author="יוני גרינברג" w:date="2026-01-06T11:40:00Z">
            <w:rPr>
              <w:rFonts w:asciiTheme="majorBidi" w:hAnsiTheme="majorBidi" w:cstheme="majorBidi"/>
              <w:sz w:val="24"/>
              <w:szCs w:val="24"/>
              <w:lang w:val="en-US"/>
            </w:rPr>
          </w:rPrChange>
        </w:rPr>
        <w:t xml:space="preserve"> Time is divided into discrete intervals called "slots." Each slot corresponds to the time required to transmit a single fixed-length frame (approx. 28ms in our current design).</w:t>
      </w:r>
    </w:p>
    <w:p w14:paraId="3F622F86" w14:textId="77777777" w:rsidR="007665C5" w:rsidRPr="001C719D" w:rsidRDefault="007665C5">
      <w:pPr>
        <w:numPr>
          <w:ilvl w:val="0"/>
          <w:numId w:val="8"/>
        </w:numPr>
        <w:tabs>
          <w:tab w:val="num" w:pos="720"/>
        </w:tabs>
        <w:spacing w:before="240" w:after="240"/>
        <w:ind w:left="2078"/>
        <w:rPr>
          <w:rFonts w:asciiTheme="minorBidi" w:hAnsiTheme="minorBidi"/>
          <w:sz w:val="24"/>
          <w:szCs w:val="24"/>
          <w:lang w:val="en-US"/>
          <w:rPrChange w:id="602" w:author="יוני גרינברג" w:date="2026-01-06T11:40:00Z">
            <w:rPr>
              <w:rFonts w:asciiTheme="majorBidi" w:hAnsiTheme="majorBidi" w:cstheme="majorBidi"/>
              <w:sz w:val="24"/>
              <w:szCs w:val="24"/>
              <w:lang w:val="en-US"/>
            </w:rPr>
          </w:rPrChange>
        </w:rPr>
        <w:pPrChange w:id="603" w:author="יוני גרינברג" w:date="2026-01-06T12:21: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604" w:author="יוני גרינברג" w:date="2026-01-06T11:40:00Z">
            <w:rPr>
              <w:rFonts w:asciiTheme="majorBidi" w:hAnsiTheme="majorBidi" w:cstheme="majorBidi"/>
              <w:b/>
              <w:bCs/>
              <w:sz w:val="24"/>
              <w:szCs w:val="24"/>
              <w:lang w:val="en-US"/>
            </w:rPr>
          </w:rPrChange>
        </w:rPr>
        <w:t>Operational Logic:</w:t>
      </w:r>
    </w:p>
    <w:p w14:paraId="34C5FA07" w14:textId="77777777" w:rsidR="007665C5" w:rsidRPr="001C719D" w:rsidRDefault="007665C5" w:rsidP="007665C5">
      <w:pPr>
        <w:numPr>
          <w:ilvl w:val="1"/>
          <w:numId w:val="8"/>
        </w:numPr>
        <w:tabs>
          <w:tab w:val="num" w:pos="1440"/>
        </w:tabs>
        <w:spacing w:before="240" w:after="240"/>
        <w:rPr>
          <w:rFonts w:asciiTheme="minorBidi" w:hAnsiTheme="minorBidi"/>
          <w:sz w:val="24"/>
          <w:szCs w:val="24"/>
          <w:lang w:val="en-US"/>
          <w:rPrChange w:id="605" w:author="יוני גרינברג" w:date="2026-01-06T11:40:00Z">
            <w:rPr>
              <w:rFonts w:asciiTheme="majorBidi" w:hAnsiTheme="majorBidi" w:cstheme="majorBidi"/>
              <w:sz w:val="24"/>
              <w:szCs w:val="24"/>
              <w:lang w:val="en-US"/>
            </w:rPr>
          </w:rPrChange>
        </w:rPr>
      </w:pPr>
      <w:r w:rsidRPr="001C719D">
        <w:rPr>
          <w:rFonts w:asciiTheme="minorBidi" w:hAnsiTheme="minorBidi"/>
          <w:sz w:val="24"/>
          <w:szCs w:val="24"/>
          <w:lang w:val="en-US"/>
          <w:rPrChange w:id="606" w:author="יוני גרינברג" w:date="2026-01-06T11:40:00Z">
            <w:rPr>
              <w:rFonts w:asciiTheme="majorBidi" w:hAnsiTheme="majorBidi" w:cstheme="majorBidi"/>
              <w:sz w:val="24"/>
              <w:szCs w:val="24"/>
              <w:lang w:val="en-US"/>
            </w:rPr>
          </w:rPrChange>
        </w:rPr>
        <w:t>Devices are synchronized (using system time or a beacon signal).</w:t>
      </w:r>
    </w:p>
    <w:p w14:paraId="2A15A9EC" w14:textId="77777777" w:rsidR="007665C5" w:rsidRPr="001C719D" w:rsidRDefault="007665C5" w:rsidP="007665C5">
      <w:pPr>
        <w:numPr>
          <w:ilvl w:val="1"/>
          <w:numId w:val="8"/>
        </w:numPr>
        <w:tabs>
          <w:tab w:val="num" w:pos="1440"/>
        </w:tabs>
        <w:spacing w:before="240" w:after="240"/>
        <w:rPr>
          <w:rFonts w:asciiTheme="minorBidi" w:hAnsiTheme="minorBidi"/>
          <w:sz w:val="24"/>
          <w:szCs w:val="24"/>
          <w:lang w:val="en-US"/>
          <w:rPrChange w:id="607" w:author="יוני גרינברג" w:date="2026-01-06T11:40:00Z">
            <w:rPr>
              <w:rFonts w:asciiTheme="majorBidi" w:hAnsiTheme="majorBidi" w:cstheme="majorBidi"/>
              <w:sz w:val="24"/>
              <w:szCs w:val="24"/>
              <w:lang w:val="en-US"/>
            </w:rPr>
          </w:rPrChange>
        </w:rPr>
      </w:pPr>
      <w:r w:rsidRPr="001C719D">
        <w:rPr>
          <w:rFonts w:asciiTheme="minorBidi" w:hAnsiTheme="minorBidi"/>
          <w:sz w:val="24"/>
          <w:szCs w:val="24"/>
          <w:lang w:val="en-US"/>
          <w:rPrChange w:id="608" w:author="יוני גרינברג" w:date="2026-01-06T11:40:00Z">
            <w:rPr>
              <w:rFonts w:asciiTheme="majorBidi" w:hAnsiTheme="majorBidi" w:cstheme="majorBidi"/>
              <w:sz w:val="24"/>
              <w:szCs w:val="24"/>
              <w:lang w:val="en-US"/>
            </w:rPr>
          </w:rPrChange>
        </w:rPr>
        <w:t>A device is only permitted to begin transmission at the exact beginning of a time slot.</w:t>
      </w:r>
    </w:p>
    <w:p w14:paraId="1C24923C" w14:textId="77777777" w:rsidR="007665C5" w:rsidRPr="001C719D" w:rsidRDefault="007665C5" w:rsidP="007665C5">
      <w:pPr>
        <w:numPr>
          <w:ilvl w:val="1"/>
          <w:numId w:val="8"/>
        </w:numPr>
        <w:tabs>
          <w:tab w:val="num" w:pos="1440"/>
        </w:tabs>
        <w:spacing w:before="240" w:after="240"/>
        <w:rPr>
          <w:rFonts w:asciiTheme="minorBidi" w:hAnsiTheme="minorBidi"/>
          <w:sz w:val="24"/>
          <w:szCs w:val="24"/>
          <w:lang w:val="en-US"/>
          <w:rPrChange w:id="609" w:author="יוני גרינברג" w:date="2026-01-06T11:40:00Z">
            <w:rPr>
              <w:rFonts w:asciiTheme="majorBidi" w:hAnsiTheme="majorBidi" w:cstheme="majorBidi"/>
              <w:sz w:val="24"/>
              <w:szCs w:val="24"/>
              <w:lang w:val="en-US"/>
            </w:rPr>
          </w:rPrChange>
        </w:rPr>
      </w:pPr>
      <w:r w:rsidRPr="001C719D">
        <w:rPr>
          <w:rFonts w:asciiTheme="minorBidi" w:hAnsiTheme="minorBidi"/>
          <w:sz w:val="24"/>
          <w:szCs w:val="24"/>
          <w:lang w:val="en-US"/>
          <w:rPrChange w:id="610" w:author="יוני גרינברג" w:date="2026-01-06T11:40:00Z">
            <w:rPr>
              <w:rFonts w:asciiTheme="majorBidi" w:hAnsiTheme="majorBidi" w:cstheme="majorBidi"/>
              <w:sz w:val="24"/>
              <w:szCs w:val="24"/>
              <w:lang w:val="en-US"/>
            </w:rPr>
          </w:rPrChange>
        </w:rPr>
        <w:t>By forcing alignment, "partial collisions" (where one packet overlaps the tail of another) are eliminated.</w:t>
      </w:r>
    </w:p>
    <w:p w14:paraId="420AD6EC" w14:textId="1BD8AE7D" w:rsidR="007665C5" w:rsidRPr="001C719D" w:rsidRDefault="007665C5">
      <w:pPr>
        <w:numPr>
          <w:ilvl w:val="0"/>
          <w:numId w:val="8"/>
        </w:numPr>
        <w:tabs>
          <w:tab w:val="num" w:pos="720"/>
        </w:tabs>
        <w:spacing w:before="240" w:after="240"/>
        <w:ind w:left="2078"/>
        <w:rPr>
          <w:rFonts w:asciiTheme="minorBidi" w:hAnsiTheme="minorBidi"/>
          <w:sz w:val="24"/>
          <w:szCs w:val="24"/>
          <w:lang w:val="en-US"/>
          <w:rPrChange w:id="611" w:author="יוני גרינברג" w:date="2026-01-06T11:40:00Z">
            <w:rPr>
              <w:rFonts w:asciiTheme="majorBidi" w:hAnsiTheme="majorBidi" w:cstheme="majorBidi"/>
              <w:sz w:val="24"/>
              <w:szCs w:val="24"/>
              <w:lang w:val="en-US"/>
            </w:rPr>
          </w:rPrChange>
        </w:rPr>
        <w:pPrChange w:id="612" w:author="יוני גרינברג" w:date="2026-01-06T12:21: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613" w:author="יוני גרינברג" w:date="2026-01-06T11:40:00Z">
            <w:rPr>
              <w:rFonts w:asciiTheme="majorBidi" w:hAnsiTheme="majorBidi" w:cstheme="majorBidi"/>
              <w:b/>
              <w:bCs/>
              <w:sz w:val="24"/>
              <w:szCs w:val="24"/>
              <w:lang w:val="en-US"/>
            </w:rPr>
          </w:rPrChange>
        </w:rPr>
        <w:t>Collision Handling:</w:t>
      </w:r>
      <w:r w:rsidRPr="001C719D">
        <w:rPr>
          <w:rFonts w:asciiTheme="minorBidi" w:hAnsiTheme="minorBidi"/>
          <w:sz w:val="24"/>
          <w:szCs w:val="24"/>
          <w:lang w:val="en-US"/>
          <w:rPrChange w:id="614" w:author="יוני גרינברג" w:date="2026-01-06T11:40:00Z">
            <w:rPr>
              <w:rFonts w:asciiTheme="majorBidi" w:hAnsiTheme="majorBidi" w:cstheme="majorBidi"/>
              <w:sz w:val="24"/>
              <w:szCs w:val="24"/>
              <w:lang w:val="en-US"/>
            </w:rPr>
          </w:rPrChange>
        </w:rPr>
        <w:t xml:space="preserve"> If two devices transmit in the same slot, a complete collision occurs. Both devices detect </w:t>
      </w:r>
      <w:r w:rsidR="00FD66D1" w:rsidRPr="001C719D">
        <w:rPr>
          <w:rFonts w:asciiTheme="minorBidi" w:hAnsiTheme="minorBidi"/>
          <w:sz w:val="24"/>
          <w:szCs w:val="24"/>
          <w:lang w:val="en-US"/>
          <w:rPrChange w:id="615" w:author="יוני גרינברג" w:date="2026-01-06T11:40:00Z">
            <w:rPr>
              <w:rFonts w:asciiTheme="majorBidi" w:hAnsiTheme="majorBidi" w:cstheme="majorBidi"/>
              <w:sz w:val="24"/>
              <w:szCs w:val="24"/>
              <w:lang w:val="en-US"/>
            </w:rPr>
          </w:rPrChange>
        </w:rPr>
        <w:t>failure</w:t>
      </w:r>
      <w:r w:rsidRPr="001C719D">
        <w:rPr>
          <w:rFonts w:asciiTheme="minorBidi" w:hAnsiTheme="minorBidi"/>
          <w:sz w:val="24"/>
          <w:szCs w:val="24"/>
          <w:lang w:val="en-US"/>
          <w:rPrChange w:id="616" w:author="יוני גרינברג" w:date="2026-01-06T11:40:00Z">
            <w:rPr>
              <w:rFonts w:asciiTheme="majorBidi" w:hAnsiTheme="majorBidi" w:cstheme="majorBidi"/>
              <w:sz w:val="24"/>
              <w:szCs w:val="24"/>
              <w:lang w:val="en-US"/>
            </w:rPr>
          </w:rPrChange>
        </w:rPr>
        <w:t xml:space="preserve"> (via lack of ACK) and wait a random number of slots before retrying.</w:t>
      </w:r>
    </w:p>
    <w:p w14:paraId="34E3EE62" w14:textId="77777777" w:rsidR="007665C5" w:rsidRPr="001C719D" w:rsidRDefault="007665C5">
      <w:pPr>
        <w:numPr>
          <w:ilvl w:val="0"/>
          <w:numId w:val="8"/>
        </w:numPr>
        <w:tabs>
          <w:tab w:val="num" w:pos="720"/>
        </w:tabs>
        <w:spacing w:before="240" w:after="240"/>
        <w:ind w:left="2078"/>
        <w:rPr>
          <w:rFonts w:asciiTheme="minorBidi" w:hAnsiTheme="minorBidi"/>
          <w:sz w:val="24"/>
          <w:szCs w:val="24"/>
          <w:lang w:val="en-US"/>
          <w:rPrChange w:id="617" w:author="יוני גרינברג" w:date="2026-01-06T11:40:00Z">
            <w:rPr>
              <w:rFonts w:asciiTheme="majorBidi" w:hAnsiTheme="majorBidi" w:cstheme="majorBidi"/>
              <w:sz w:val="24"/>
              <w:szCs w:val="24"/>
              <w:lang w:val="en-US"/>
            </w:rPr>
          </w:rPrChange>
        </w:rPr>
        <w:pPrChange w:id="618" w:author="יוני גרינברג" w:date="2026-01-06T12:21:00Z">
          <w:pPr>
            <w:numPr>
              <w:numId w:val="8"/>
            </w:numPr>
            <w:tabs>
              <w:tab w:val="num" w:pos="720"/>
              <w:tab w:val="num" w:pos="2520"/>
            </w:tabs>
            <w:spacing w:before="240" w:after="240"/>
            <w:ind w:left="2520" w:hanging="360"/>
          </w:pPr>
        </w:pPrChange>
      </w:pPr>
      <w:r w:rsidRPr="001C719D">
        <w:rPr>
          <w:rFonts w:asciiTheme="minorBidi" w:hAnsiTheme="minorBidi"/>
          <w:b/>
          <w:bCs/>
          <w:sz w:val="24"/>
          <w:szCs w:val="24"/>
          <w:lang w:val="en-US"/>
          <w:rPrChange w:id="619" w:author="יוני גרינברג" w:date="2026-01-06T11:40:00Z">
            <w:rPr>
              <w:rFonts w:asciiTheme="majorBidi" w:hAnsiTheme="majorBidi" w:cstheme="majorBidi"/>
              <w:b/>
              <w:bCs/>
              <w:sz w:val="24"/>
              <w:szCs w:val="24"/>
              <w:lang w:val="en-US"/>
            </w:rPr>
          </w:rPrChange>
        </w:rPr>
        <w:lastRenderedPageBreak/>
        <w:t>Advantage:</w:t>
      </w:r>
      <w:r w:rsidRPr="001C719D">
        <w:rPr>
          <w:rFonts w:asciiTheme="minorBidi" w:hAnsiTheme="minorBidi"/>
          <w:sz w:val="24"/>
          <w:szCs w:val="24"/>
          <w:lang w:val="en-US"/>
          <w:rPrChange w:id="620" w:author="יוני גרינברג" w:date="2026-01-06T11:40:00Z">
            <w:rPr>
              <w:rFonts w:asciiTheme="majorBidi" w:hAnsiTheme="majorBidi" w:cstheme="majorBidi"/>
              <w:sz w:val="24"/>
              <w:szCs w:val="24"/>
              <w:lang w:val="en-US"/>
            </w:rPr>
          </w:rPrChange>
        </w:rPr>
        <w:t xml:space="preserve"> This simplifies the arbitration process compared to RTS/CTS, reducing the handshake overhead, though it introduces the technical challenge of precise time synchronization between Android and iOS devices.</w:t>
      </w:r>
    </w:p>
    <w:p w14:paraId="273CE67E" w14:textId="6569B2E3" w:rsidR="007665C5" w:rsidRPr="001C719D" w:rsidRDefault="007665C5" w:rsidP="007665C5">
      <w:pPr>
        <w:spacing w:before="240" w:after="240"/>
        <w:ind w:left="2360" w:hanging="640"/>
        <w:rPr>
          <w:rFonts w:asciiTheme="minorBidi" w:hAnsiTheme="minorBidi"/>
          <w:b/>
          <w:bCs/>
          <w:sz w:val="24"/>
          <w:szCs w:val="24"/>
          <w:lang w:val="en-US"/>
          <w:rPrChange w:id="621" w:author="יוני גרינברג" w:date="2026-01-06T11:40:00Z">
            <w:rPr>
              <w:rFonts w:asciiTheme="majorBidi" w:hAnsiTheme="majorBidi" w:cstheme="majorBidi"/>
              <w:b/>
              <w:bCs/>
              <w:sz w:val="24"/>
              <w:szCs w:val="24"/>
              <w:lang w:val="en-US"/>
            </w:rPr>
          </w:rPrChange>
        </w:rPr>
      </w:pPr>
      <w:r w:rsidRPr="001C719D">
        <w:rPr>
          <w:rFonts w:asciiTheme="minorBidi" w:hAnsiTheme="minorBidi"/>
          <w:b/>
          <w:bCs/>
          <w:sz w:val="24"/>
          <w:szCs w:val="24"/>
          <w:lang w:val="en-US"/>
          <w:rPrChange w:id="622" w:author="יוני גרינברג" w:date="2026-01-06T11:40:00Z">
            <w:rPr>
              <w:rFonts w:asciiTheme="majorBidi" w:hAnsiTheme="majorBidi" w:cstheme="majorBidi"/>
              <w:b/>
              <w:bCs/>
              <w:sz w:val="24"/>
              <w:szCs w:val="24"/>
              <w:lang w:val="en-US"/>
            </w:rPr>
          </w:rPrChange>
        </w:rPr>
        <w:t>Token Passing System (Deterministic Control)</w:t>
      </w:r>
      <w:r w:rsidR="009814E7" w:rsidRPr="001C719D">
        <w:rPr>
          <w:rFonts w:asciiTheme="minorBidi" w:eastAsia="Times New Roman" w:hAnsiTheme="minorBidi"/>
          <w:sz w:val="24"/>
          <w:szCs w:val="24"/>
          <w:lang w:val="en-US"/>
          <w:rPrChange w:id="623" w:author="יוני גרינברג" w:date="2026-01-06T11:40:00Z">
            <w:rPr>
              <w:rFonts w:ascii="Times New Roman" w:eastAsia="Times New Roman" w:hAnsi="Times New Roman" w:cs="Times New Roman"/>
              <w:lang w:val="en-US"/>
            </w:rPr>
          </w:rPrChange>
        </w:rPr>
        <w:t xml:space="preserve"> [9]</w:t>
      </w:r>
    </w:p>
    <w:p w14:paraId="66632EC9" w14:textId="77777777" w:rsidR="007665C5" w:rsidRPr="001C719D" w:rsidRDefault="007665C5">
      <w:pPr>
        <w:spacing w:before="240" w:after="240"/>
        <w:ind w:left="1718"/>
        <w:rPr>
          <w:rFonts w:asciiTheme="minorBidi" w:hAnsiTheme="minorBidi"/>
          <w:sz w:val="24"/>
          <w:szCs w:val="24"/>
          <w:lang w:val="en-US"/>
          <w:rPrChange w:id="624" w:author="יוני גרינברג" w:date="2026-01-06T11:40:00Z">
            <w:rPr>
              <w:rFonts w:asciiTheme="majorBidi" w:hAnsiTheme="majorBidi" w:cstheme="majorBidi"/>
              <w:sz w:val="24"/>
              <w:szCs w:val="24"/>
              <w:lang w:val="en-US"/>
            </w:rPr>
          </w:rPrChange>
        </w:rPr>
        <w:pPrChange w:id="625" w:author="יוני גרינברג" w:date="2026-01-06T12:21:00Z">
          <w:pPr>
            <w:spacing w:before="240" w:after="240"/>
            <w:ind w:left="2360"/>
          </w:pPr>
        </w:pPrChange>
      </w:pPr>
      <w:r w:rsidRPr="001C719D">
        <w:rPr>
          <w:rFonts w:asciiTheme="minorBidi" w:hAnsiTheme="minorBidi"/>
          <w:sz w:val="24"/>
          <w:szCs w:val="24"/>
          <w:lang w:val="en-US"/>
          <w:rPrChange w:id="626" w:author="יוני גרינברג" w:date="2026-01-06T11:40:00Z">
            <w:rPr>
              <w:rFonts w:asciiTheme="majorBidi" w:hAnsiTheme="majorBidi" w:cstheme="majorBidi"/>
              <w:sz w:val="24"/>
              <w:szCs w:val="24"/>
              <w:lang w:val="en-US"/>
            </w:rPr>
          </w:rPrChange>
        </w:rPr>
        <w:t xml:space="preserve">The second alternative is a </w:t>
      </w:r>
      <w:r w:rsidRPr="001C719D">
        <w:rPr>
          <w:rFonts w:asciiTheme="minorBidi" w:hAnsiTheme="minorBidi"/>
          <w:b/>
          <w:bCs/>
          <w:sz w:val="24"/>
          <w:szCs w:val="24"/>
          <w:lang w:val="en-US"/>
          <w:rPrChange w:id="627" w:author="יוני גרינברג" w:date="2026-01-06T11:40:00Z">
            <w:rPr>
              <w:rFonts w:asciiTheme="majorBidi" w:hAnsiTheme="majorBidi" w:cstheme="majorBidi"/>
              <w:b/>
              <w:bCs/>
              <w:sz w:val="24"/>
              <w:szCs w:val="24"/>
              <w:lang w:val="en-US"/>
            </w:rPr>
          </w:rPrChange>
        </w:rPr>
        <w:t>Token System</w:t>
      </w:r>
      <w:r w:rsidRPr="001C719D">
        <w:rPr>
          <w:rFonts w:asciiTheme="minorBidi" w:hAnsiTheme="minorBidi"/>
          <w:sz w:val="24"/>
          <w:szCs w:val="24"/>
          <w:lang w:val="en-US"/>
          <w:rPrChange w:id="628" w:author="יוני גרינברג" w:date="2026-01-06T11:40:00Z">
            <w:rPr>
              <w:rFonts w:asciiTheme="majorBidi" w:hAnsiTheme="majorBidi" w:cstheme="majorBidi"/>
              <w:sz w:val="24"/>
              <w:szCs w:val="24"/>
              <w:lang w:val="en-US"/>
            </w:rPr>
          </w:rPrChange>
        </w:rPr>
        <w:t>, which shifts the network from a competitive model (where devices fight for the channel) to a cooperative model.</w:t>
      </w:r>
    </w:p>
    <w:p w14:paraId="0606CC02" w14:textId="77777777" w:rsidR="007665C5" w:rsidRPr="001C719D" w:rsidRDefault="007665C5">
      <w:pPr>
        <w:numPr>
          <w:ilvl w:val="0"/>
          <w:numId w:val="9"/>
        </w:numPr>
        <w:tabs>
          <w:tab w:val="num" w:pos="720"/>
        </w:tabs>
        <w:spacing w:before="240" w:after="240"/>
        <w:ind w:left="2078"/>
        <w:rPr>
          <w:rFonts w:asciiTheme="minorBidi" w:hAnsiTheme="minorBidi"/>
          <w:sz w:val="24"/>
          <w:szCs w:val="24"/>
          <w:lang w:val="en-US"/>
          <w:rPrChange w:id="629" w:author="יוני גרינברג" w:date="2026-01-06T11:40:00Z">
            <w:rPr>
              <w:rFonts w:asciiTheme="majorBidi" w:hAnsiTheme="majorBidi" w:cstheme="majorBidi"/>
              <w:sz w:val="24"/>
              <w:szCs w:val="24"/>
              <w:lang w:val="en-US"/>
            </w:rPr>
          </w:rPrChange>
        </w:rPr>
        <w:pPrChange w:id="630" w:author="יוני גרינברג" w:date="2026-01-06T12:21: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631" w:author="יוני גרינברג" w:date="2026-01-06T11:40:00Z">
            <w:rPr>
              <w:rFonts w:asciiTheme="majorBidi" w:hAnsiTheme="majorBidi" w:cstheme="majorBidi"/>
              <w:b/>
              <w:bCs/>
              <w:sz w:val="24"/>
              <w:szCs w:val="24"/>
              <w:lang w:val="en-US"/>
            </w:rPr>
          </w:rPrChange>
        </w:rPr>
        <w:t>Mechanism:</w:t>
      </w:r>
      <w:r w:rsidRPr="001C719D">
        <w:rPr>
          <w:rFonts w:asciiTheme="minorBidi" w:hAnsiTheme="minorBidi"/>
          <w:sz w:val="24"/>
          <w:szCs w:val="24"/>
          <w:lang w:val="en-US"/>
          <w:rPrChange w:id="632" w:author="יוני גרינברג" w:date="2026-01-06T11:40:00Z">
            <w:rPr>
              <w:rFonts w:asciiTheme="majorBidi" w:hAnsiTheme="majorBidi" w:cstheme="majorBidi"/>
              <w:sz w:val="24"/>
              <w:szCs w:val="24"/>
              <w:lang w:val="en-US"/>
            </w:rPr>
          </w:rPrChange>
        </w:rPr>
        <w:t xml:space="preserve"> A logical "Token" is passed between devices. At any given moment, exactly one device in the network holds the token.</w:t>
      </w:r>
    </w:p>
    <w:p w14:paraId="4DCD2D49" w14:textId="77777777" w:rsidR="007665C5" w:rsidRPr="001C719D" w:rsidRDefault="007665C5">
      <w:pPr>
        <w:numPr>
          <w:ilvl w:val="0"/>
          <w:numId w:val="9"/>
        </w:numPr>
        <w:tabs>
          <w:tab w:val="num" w:pos="720"/>
        </w:tabs>
        <w:spacing w:before="240" w:after="240"/>
        <w:ind w:left="2078"/>
        <w:rPr>
          <w:rFonts w:asciiTheme="minorBidi" w:hAnsiTheme="minorBidi"/>
          <w:sz w:val="24"/>
          <w:szCs w:val="24"/>
          <w:lang w:val="en-US"/>
          <w:rPrChange w:id="633" w:author="יוני גרינברג" w:date="2026-01-06T11:40:00Z">
            <w:rPr>
              <w:rFonts w:asciiTheme="majorBidi" w:hAnsiTheme="majorBidi" w:cstheme="majorBidi"/>
              <w:sz w:val="24"/>
              <w:szCs w:val="24"/>
              <w:lang w:val="en-US"/>
            </w:rPr>
          </w:rPrChange>
        </w:rPr>
        <w:pPrChange w:id="634" w:author="יוני גרינברג" w:date="2026-01-06T12:21: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635" w:author="יוני גרינברג" w:date="2026-01-06T11:40:00Z">
            <w:rPr>
              <w:rFonts w:asciiTheme="majorBidi" w:hAnsiTheme="majorBidi" w:cstheme="majorBidi"/>
              <w:b/>
              <w:bCs/>
              <w:sz w:val="24"/>
              <w:szCs w:val="24"/>
              <w:lang w:val="en-US"/>
            </w:rPr>
          </w:rPrChange>
        </w:rPr>
        <w:t>Operational Logic:</w:t>
      </w:r>
    </w:p>
    <w:p w14:paraId="534F2B13" w14:textId="77777777" w:rsidR="007665C5" w:rsidRPr="001C719D" w:rsidRDefault="007665C5" w:rsidP="007665C5">
      <w:pPr>
        <w:numPr>
          <w:ilvl w:val="1"/>
          <w:numId w:val="9"/>
        </w:numPr>
        <w:tabs>
          <w:tab w:val="num" w:pos="1440"/>
        </w:tabs>
        <w:spacing w:before="240" w:after="240"/>
        <w:rPr>
          <w:rFonts w:asciiTheme="minorBidi" w:hAnsiTheme="minorBidi"/>
          <w:sz w:val="24"/>
          <w:szCs w:val="24"/>
          <w:lang w:val="en-US"/>
          <w:rPrChange w:id="636" w:author="יוני גרינברג" w:date="2026-01-06T11:40:00Z">
            <w:rPr>
              <w:rFonts w:asciiTheme="majorBidi" w:hAnsiTheme="majorBidi" w:cstheme="majorBidi"/>
              <w:sz w:val="24"/>
              <w:szCs w:val="24"/>
              <w:lang w:val="en-US"/>
            </w:rPr>
          </w:rPrChange>
        </w:rPr>
      </w:pPr>
      <w:r w:rsidRPr="001C719D">
        <w:rPr>
          <w:rFonts w:asciiTheme="minorBidi" w:hAnsiTheme="minorBidi"/>
          <w:b/>
          <w:bCs/>
          <w:sz w:val="24"/>
          <w:szCs w:val="24"/>
          <w:lang w:val="en-US"/>
          <w:rPrChange w:id="637" w:author="יוני גרינברג" w:date="2026-01-06T11:40:00Z">
            <w:rPr>
              <w:rFonts w:asciiTheme="majorBidi" w:hAnsiTheme="majorBidi" w:cstheme="majorBidi"/>
              <w:b/>
              <w:bCs/>
              <w:sz w:val="24"/>
              <w:szCs w:val="24"/>
              <w:lang w:val="en-US"/>
            </w:rPr>
          </w:rPrChange>
        </w:rPr>
        <w:t>Token Holder (Active State):</w:t>
      </w:r>
      <w:r w:rsidRPr="001C719D">
        <w:rPr>
          <w:rFonts w:asciiTheme="minorBidi" w:hAnsiTheme="minorBidi"/>
          <w:sz w:val="24"/>
          <w:szCs w:val="24"/>
          <w:lang w:val="en-US"/>
          <w:rPrChange w:id="638" w:author="יוני גרינברג" w:date="2026-01-06T11:40:00Z">
            <w:rPr>
              <w:rFonts w:asciiTheme="majorBidi" w:hAnsiTheme="majorBidi" w:cstheme="majorBidi"/>
              <w:sz w:val="24"/>
              <w:szCs w:val="24"/>
              <w:lang w:val="en-US"/>
            </w:rPr>
          </w:rPrChange>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1C719D" w:rsidRDefault="007665C5" w:rsidP="007665C5">
      <w:pPr>
        <w:numPr>
          <w:ilvl w:val="1"/>
          <w:numId w:val="9"/>
        </w:numPr>
        <w:tabs>
          <w:tab w:val="num" w:pos="1440"/>
        </w:tabs>
        <w:spacing w:before="240" w:after="240"/>
        <w:rPr>
          <w:rFonts w:asciiTheme="minorBidi" w:hAnsiTheme="minorBidi"/>
          <w:sz w:val="24"/>
          <w:szCs w:val="24"/>
          <w:lang w:val="en-US"/>
          <w:rPrChange w:id="639" w:author="יוני גרינברג" w:date="2026-01-06T11:40:00Z">
            <w:rPr>
              <w:rFonts w:asciiTheme="majorBidi" w:hAnsiTheme="majorBidi" w:cstheme="majorBidi"/>
              <w:sz w:val="24"/>
              <w:szCs w:val="24"/>
              <w:lang w:val="en-US"/>
            </w:rPr>
          </w:rPrChange>
        </w:rPr>
      </w:pPr>
      <w:r w:rsidRPr="001C719D">
        <w:rPr>
          <w:rFonts w:asciiTheme="minorBidi" w:hAnsiTheme="minorBidi"/>
          <w:b/>
          <w:bCs/>
          <w:sz w:val="24"/>
          <w:szCs w:val="24"/>
          <w:lang w:val="en-US"/>
          <w:rPrChange w:id="640" w:author="יוני גרינברג" w:date="2026-01-06T11:40:00Z">
            <w:rPr>
              <w:rFonts w:asciiTheme="majorBidi" w:hAnsiTheme="majorBidi" w:cstheme="majorBidi"/>
              <w:b/>
              <w:bCs/>
              <w:sz w:val="24"/>
              <w:szCs w:val="24"/>
              <w:lang w:val="en-US"/>
            </w:rPr>
          </w:rPrChange>
        </w:rPr>
        <w:t>Non-Token Holders (Passive/Request State):</w:t>
      </w:r>
      <w:r w:rsidRPr="001C719D">
        <w:rPr>
          <w:rFonts w:asciiTheme="minorBidi" w:hAnsiTheme="minorBidi"/>
          <w:sz w:val="24"/>
          <w:szCs w:val="24"/>
          <w:lang w:val="en-US"/>
          <w:rPrChange w:id="641" w:author="יוני גרינברג" w:date="2026-01-06T11:40:00Z">
            <w:rPr>
              <w:rFonts w:asciiTheme="majorBidi" w:hAnsiTheme="majorBidi" w:cstheme="majorBidi"/>
              <w:sz w:val="24"/>
              <w:szCs w:val="24"/>
              <w:lang w:val="en-US"/>
            </w:rPr>
          </w:rPrChange>
        </w:rPr>
        <w:t xml:space="preserve"> All other devices are prohibited from initiating data transfers. Their transmission capability is strictly limited to sending brief </w:t>
      </w:r>
      <w:r w:rsidRPr="001C719D">
        <w:rPr>
          <w:rFonts w:asciiTheme="minorBidi" w:hAnsiTheme="minorBidi"/>
          <w:b/>
          <w:bCs/>
          <w:sz w:val="24"/>
          <w:szCs w:val="24"/>
          <w:lang w:val="en-US"/>
          <w:rPrChange w:id="642" w:author="יוני גרינברג" w:date="2026-01-06T11:40:00Z">
            <w:rPr>
              <w:rFonts w:asciiTheme="majorBidi" w:hAnsiTheme="majorBidi" w:cstheme="majorBidi"/>
              <w:b/>
              <w:bCs/>
              <w:sz w:val="24"/>
              <w:szCs w:val="24"/>
              <w:lang w:val="en-US"/>
            </w:rPr>
          </w:rPrChange>
        </w:rPr>
        <w:t>"Token Request"</w:t>
      </w:r>
      <w:r w:rsidRPr="001C719D">
        <w:rPr>
          <w:rFonts w:asciiTheme="minorBidi" w:hAnsiTheme="minorBidi"/>
          <w:sz w:val="24"/>
          <w:szCs w:val="24"/>
          <w:lang w:val="en-US"/>
          <w:rPrChange w:id="643" w:author="יוני גרינברג" w:date="2026-01-06T11:40:00Z">
            <w:rPr>
              <w:rFonts w:asciiTheme="majorBidi" w:hAnsiTheme="majorBidi" w:cstheme="majorBidi"/>
              <w:sz w:val="24"/>
              <w:szCs w:val="24"/>
              <w:lang w:val="en-US"/>
            </w:rPr>
          </w:rPrChange>
        </w:rPr>
        <w:t xml:space="preserve"> signals.</w:t>
      </w:r>
    </w:p>
    <w:p w14:paraId="380AD6D9" w14:textId="77777777" w:rsidR="007665C5" w:rsidRPr="001C719D" w:rsidRDefault="007665C5">
      <w:pPr>
        <w:numPr>
          <w:ilvl w:val="1"/>
          <w:numId w:val="9"/>
        </w:numPr>
        <w:tabs>
          <w:tab w:val="num" w:pos="1440"/>
        </w:tabs>
        <w:spacing w:before="240" w:after="240"/>
        <w:ind w:left="2078"/>
        <w:rPr>
          <w:rFonts w:asciiTheme="minorBidi" w:hAnsiTheme="minorBidi"/>
          <w:sz w:val="24"/>
          <w:szCs w:val="24"/>
          <w:lang w:val="en-US"/>
          <w:rPrChange w:id="644" w:author="יוני גרינברג" w:date="2026-01-06T11:40:00Z">
            <w:rPr>
              <w:rFonts w:asciiTheme="majorBidi" w:hAnsiTheme="majorBidi" w:cstheme="majorBidi"/>
              <w:sz w:val="24"/>
              <w:szCs w:val="24"/>
              <w:lang w:val="en-US"/>
            </w:rPr>
          </w:rPrChange>
        </w:rPr>
        <w:pPrChange w:id="645" w:author="יוני גרינברג" w:date="2026-01-06T12:21:00Z">
          <w:pPr>
            <w:numPr>
              <w:ilvl w:val="1"/>
              <w:numId w:val="9"/>
            </w:numPr>
            <w:tabs>
              <w:tab w:val="num" w:pos="1440"/>
              <w:tab w:val="num" w:pos="3240"/>
            </w:tabs>
            <w:spacing w:before="240" w:after="240"/>
            <w:ind w:left="3240" w:hanging="360"/>
          </w:pPr>
        </w:pPrChange>
      </w:pPr>
      <w:r w:rsidRPr="001C719D">
        <w:rPr>
          <w:rFonts w:asciiTheme="minorBidi" w:hAnsiTheme="minorBidi"/>
          <w:b/>
          <w:bCs/>
          <w:sz w:val="24"/>
          <w:szCs w:val="24"/>
          <w:lang w:val="en-US"/>
          <w:rPrChange w:id="646" w:author="יוני גרינברג" w:date="2026-01-06T11:40:00Z">
            <w:rPr>
              <w:rFonts w:asciiTheme="majorBidi" w:hAnsiTheme="majorBidi" w:cstheme="majorBidi"/>
              <w:b/>
              <w:bCs/>
              <w:sz w:val="24"/>
              <w:szCs w:val="24"/>
              <w:lang w:val="en-US"/>
            </w:rPr>
          </w:rPrChange>
        </w:rPr>
        <w:t>Request Protocol:</w:t>
      </w:r>
      <w:r w:rsidRPr="001C719D">
        <w:rPr>
          <w:rFonts w:asciiTheme="minorBidi" w:hAnsiTheme="minorBidi"/>
          <w:sz w:val="24"/>
          <w:szCs w:val="24"/>
          <w:lang w:val="en-US"/>
          <w:rPrChange w:id="647" w:author="יוני גרינברג" w:date="2026-01-06T11:40:00Z">
            <w:rPr>
              <w:rFonts w:asciiTheme="majorBidi" w:hAnsiTheme="majorBidi" w:cstheme="majorBidi"/>
              <w:sz w:val="24"/>
              <w:szCs w:val="24"/>
              <w:lang w:val="en-US"/>
            </w:rPr>
          </w:rPrChange>
        </w:rPr>
        <w:t xml:space="preserve"> If a non-token holder has data to send, it must wait in listening mode. It can only transmit a short request frame to the current token holder. Once the holder finishes its task, it passes the token to the requesting device, granting it permission to transmit.</w:t>
      </w:r>
    </w:p>
    <w:p w14:paraId="12E11149" w14:textId="77777777" w:rsidR="007665C5" w:rsidRPr="001C719D" w:rsidRDefault="007665C5">
      <w:pPr>
        <w:numPr>
          <w:ilvl w:val="0"/>
          <w:numId w:val="9"/>
        </w:numPr>
        <w:tabs>
          <w:tab w:val="num" w:pos="720"/>
        </w:tabs>
        <w:spacing w:before="240" w:after="240"/>
        <w:ind w:left="2078"/>
        <w:rPr>
          <w:rFonts w:asciiTheme="minorBidi" w:hAnsiTheme="minorBidi"/>
          <w:sz w:val="24"/>
          <w:szCs w:val="24"/>
          <w:lang w:val="en-US"/>
          <w:rPrChange w:id="648" w:author="יוני גרינברג" w:date="2026-01-06T11:40:00Z">
            <w:rPr>
              <w:rFonts w:asciiTheme="majorBidi" w:hAnsiTheme="majorBidi" w:cstheme="majorBidi"/>
              <w:sz w:val="24"/>
              <w:szCs w:val="24"/>
              <w:lang w:val="en-US"/>
            </w:rPr>
          </w:rPrChange>
        </w:rPr>
        <w:pPrChange w:id="649" w:author="יוני גרינברג" w:date="2026-01-06T12:20:00Z">
          <w:pPr>
            <w:numPr>
              <w:numId w:val="9"/>
            </w:numPr>
            <w:tabs>
              <w:tab w:val="num" w:pos="720"/>
              <w:tab w:val="num" w:pos="2520"/>
            </w:tabs>
            <w:spacing w:before="240" w:after="240"/>
            <w:ind w:left="2520" w:hanging="360"/>
          </w:pPr>
        </w:pPrChange>
      </w:pPr>
      <w:r w:rsidRPr="001C719D">
        <w:rPr>
          <w:rFonts w:asciiTheme="minorBidi" w:hAnsiTheme="minorBidi"/>
          <w:b/>
          <w:bCs/>
          <w:sz w:val="24"/>
          <w:szCs w:val="24"/>
          <w:lang w:val="en-US"/>
          <w:rPrChange w:id="650" w:author="יוני גרינברג" w:date="2026-01-06T11:40:00Z">
            <w:rPr>
              <w:rFonts w:asciiTheme="majorBidi" w:hAnsiTheme="majorBidi" w:cstheme="majorBidi"/>
              <w:b/>
              <w:bCs/>
              <w:sz w:val="24"/>
              <w:szCs w:val="24"/>
              <w:lang w:val="en-US"/>
            </w:rPr>
          </w:rPrChange>
        </w:rPr>
        <w:t>Advantage:</w:t>
      </w:r>
      <w:r w:rsidRPr="001C719D">
        <w:rPr>
          <w:rFonts w:asciiTheme="minorBidi" w:hAnsiTheme="minorBidi"/>
          <w:sz w:val="24"/>
          <w:szCs w:val="24"/>
          <w:lang w:val="en-US"/>
          <w:rPrChange w:id="651" w:author="יוני גרינברג" w:date="2026-01-06T11:40:00Z">
            <w:rPr>
              <w:rFonts w:asciiTheme="majorBidi" w:hAnsiTheme="majorBidi" w:cstheme="majorBidi"/>
              <w:sz w:val="24"/>
              <w:szCs w:val="24"/>
              <w:lang w:val="en-US"/>
            </w:rPr>
          </w:rPrChange>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150F7E74" w14:textId="084A6435" w:rsidR="00733848" w:rsidRPr="001C719D" w:rsidRDefault="008E7348">
      <w:pPr>
        <w:spacing w:before="240" w:after="240"/>
        <w:ind w:left="1918" w:hanging="200"/>
        <w:rPr>
          <w:rFonts w:asciiTheme="minorBidi" w:hAnsiTheme="minorBidi"/>
          <w:sz w:val="24"/>
          <w:szCs w:val="24"/>
          <w:lang w:val="en-US"/>
          <w:rPrChange w:id="652" w:author="יוני גרינברג" w:date="2026-01-06T11:40:00Z">
            <w:rPr>
              <w:rFonts w:asciiTheme="majorBidi" w:hAnsiTheme="majorBidi" w:cstheme="majorBidi"/>
              <w:b/>
              <w:bCs/>
              <w:sz w:val="24"/>
              <w:szCs w:val="24"/>
              <w:lang w:val="en-US"/>
            </w:rPr>
          </w:rPrChange>
        </w:rPr>
        <w:pPrChange w:id="653" w:author="יוני גרינברג" w:date="2026-01-06T12:20:00Z">
          <w:pPr>
            <w:spacing w:before="240" w:after="240"/>
            <w:ind w:left="2360" w:hanging="200"/>
          </w:pPr>
        </w:pPrChange>
      </w:pPr>
      <w:ins w:id="654" w:author="יוני גרינברג" w:date="2025-12-21T15:15:00Z">
        <w:r w:rsidRPr="00241805">
          <w:rPr>
            <w:rFonts w:asciiTheme="minorBidi" w:hAnsiTheme="minorBidi"/>
            <w:b/>
            <w:bCs/>
            <w:sz w:val="24"/>
            <w:szCs w:val="24"/>
            <w:lang w:val="en-US"/>
            <w:rPrChange w:id="655" w:author="יוני גרינברג" w:date="2026-01-06T12:26:00Z">
              <w:rPr>
                <w:rFonts w:asciiTheme="minorBidi" w:hAnsiTheme="minorBidi"/>
                <w:sz w:val="24"/>
                <w:szCs w:val="24"/>
                <w:lang w:val="en-US"/>
              </w:rPr>
            </w:rPrChange>
          </w:rPr>
          <w:t xml:space="preserve">   </w:t>
        </w:r>
      </w:ins>
      <w:commentRangeStart w:id="656"/>
      <w:commentRangeStart w:id="657"/>
      <w:r w:rsidR="00733848" w:rsidRPr="00241805">
        <w:rPr>
          <w:rFonts w:asciiTheme="minorBidi" w:hAnsiTheme="minorBidi"/>
          <w:b/>
          <w:bCs/>
          <w:sz w:val="24"/>
          <w:szCs w:val="24"/>
          <w:lang w:val="en-US"/>
          <w:rPrChange w:id="658" w:author="יוני גרינברג" w:date="2026-01-06T12:26:00Z">
            <w:rPr>
              <w:rFonts w:asciiTheme="majorBidi" w:hAnsiTheme="majorBidi" w:cstheme="majorBidi"/>
              <w:sz w:val="24"/>
              <w:szCs w:val="24"/>
              <w:lang w:val="en-US"/>
            </w:rPr>
          </w:rPrChange>
        </w:rPr>
        <w:t>B. Development Framework Contingency:</w:t>
      </w:r>
      <w:r w:rsidR="00733848" w:rsidRPr="001C719D">
        <w:rPr>
          <w:rFonts w:asciiTheme="minorBidi" w:hAnsiTheme="minorBidi"/>
          <w:sz w:val="24"/>
          <w:szCs w:val="24"/>
          <w:lang w:val="en-US"/>
          <w:rPrChange w:id="659" w:author="יוני גרינברג" w:date="2026-01-06T11:40:00Z">
            <w:rPr>
              <w:rFonts w:asciiTheme="majorBidi" w:hAnsiTheme="majorBidi" w:cstheme="majorBidi"/>
              <w:sz w:val="24"/>
              <w:szCs w:val="24"/>
              <w:lang w:val="en-US"/>
            </w:rPr>
          </w:rPrChange>
        </w:rPr>
        <w:t xml:space="preserve"> </w:t>
      </w:r>
      <w:commentRangeEnd w:id="656"/>
      <w:r w:rsidR="002A2FD4" w:rsidRPr="001C719D">
        <w:rPr>
          <w:rStyle w:val="a8"/>
          <w:rFonts w:asciiTheme="minorBidi" w:hAnsiTheme="minorBidi"/>
          <w:sz w:val="24"/>
          <w:szCs w:val="24"/>
          <w:rPrChange w:id="660" w:author="יוני גרינברג" w:date="2026-01-06T11:40:00Z">
            <w:rPr>
              <w:rStyle w:val="a8"/>
            </w:rPr>
          </w:rPrChange>
        </w:rPr>
        <w:commentReference w:id="656"/>
      </w:r>
      <w:commentRangeEnd w:id="657"/>
      <w:r w:rsidRPr="001C719D">
        <w:rPr>
          <w:rStyle w:val="a8"/>
          <w:rFonts w:asciiTheme="minorBidi" w:hAnsiTheme="minorBidi"/>
          <w:sz w:val="24"/>
          <w:szCs w:val="24"/>
          <w:rPrChange w:id="661" w:author="יוני גרינברג" w:date="2026-01-06T11:40:00Z">
            <w:rPr>
              <w:rStyle w:val="a8"/>
            </w:rPr>
          </w:rPrChange>
        </w:rPr>
        <w:commentReference w:id="657"/>
      </w:r>
      <w:r w:rsidR="00733848" w:rsidRPr="001C719D">
        <w:rPr>
          <w:rFonts w:asciiTheme="minorBidi" w:hAnsiTheme="minorBidi"/>
          <w:sz w:val="24"/>
          <w:szCs w:val="24"/>
          <w:lang w:val="en-US"/>
          <w:rPrChange w:id="662" w:author="יוני גרינברג" w:date="2026-01-06T11:40:00Z">
            <w:rPr>
              <w:rFonts w:asciiTheme="majorBidi" w:hAnsiTheme="majorBidi" w:cstheme="majorBidi"/>
              <w:sz w:val="24"/>
              <w:szCs w:val="24"/>
              <w:lang w:val="en-US"/>
            </w:rPr>
          </w:rPrChange>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0E72E6B6" w14:textId="4884E382" w:rsidR="00733848" w:rsidRPr="001C719D" w:rsidRDefault="00733848">
      <w:pPr>
        <w:spacing w:before="240" w:after="240"/>
        <w:ind w:left="1718"/>
        <w:rPr>
          <w:rFonts w:asciiTheme="minorBidi" w:hAnsiTheme="minorBidi"/>
          <w:sz w:val="24"/>
          <w:szCs w:val="24"/>
          <w:lang w:val="en-US"/>
          <w:rPrChange w:id="663" w:author="יוני גרינברג" w:date="2026-01-06T11:40:00Z">
            <w:rPr>
              <w:rFonts w:asciiTheme="majorBidi" w:hAnsiTheme="majorBidi" w:cstheme="majorBidi"/>
              <w:sz w:val="24"/>
              <w:szCs w:val="24"/>
              <w:lang w:val="en-US"/>
            </w:rPr>
          </w:rPrChange>
        </w:rPr>
        <w:pPrChange w:id="664" w:author="יוני גרינברג" w:date="2026-01-06T12:20:00Z">
          <w:pPr>
            <w:spacing w:before="240" w:after="240"/>
            <w:ind w:left="2360"/>
          </w:pPr>
        </w:pPrChange>
      </w:pPr>
      <w:r w:rsidRPr="00241805">
        <w:rPr>
          <w:rFonts w:asciiTheme="minorBidi" w:hAnsiTheme="minorBidi"/>
          <w:b/>
          <w:bCs/>
          <w:sz w:val="24"/>
          <w:szCs w:val="24"/>
          <w:lang w:val="en-US"/>
          <w:rPrChange w:id="665" w:author="יוני גרינברג" w:date="2026-01-06T12:26:00Z">
            <w:rPr>
              <w:rFonts w:asciiTheme="majorBidi" w:hAnsiTheme="majorBidi" w:cstheme="majorBidi"/>
              <w:b/>
              <w:bCs/>
              <w:sz w:val="24"/>
              <w:szCs w:val="24"/>
              <w:lang w:val="en-US"/>
            </w:rPr>
          </w:rPrChange>
        </w:rPr>
        <w:t xml:space="preserve">C. </w:t>
      </w:r>
      <w:r w:rsidRPr="00241805">
        <w:rPr>
          <w:rFonts w:asciiTheme="minorBidi" w:hAnsiTheme="minorBidi"/>
          <w:b/>
          <w:bCs/>
          <w:sz w:val="24"/>
          <w:szCs w:val="24"/>
          <w:lang w:val="en-US"/>
          <w:rPrChange w:id="666" w:author="יוני גרינברג" w:date="2026-01-06T12:26:00Z">
            <w:rPr>
              <w:rFonts w:asciiTheme="majorBidi" w:hAnsiTheme="majorBidi" w:cstheme="majorBidi"/>
              <w:sz w:val="24"/>
              <w:szCs w:val="24"/>
              <w:lang w:val="en-US"/>
            </w:rPr>
          </w:rPrChange>
        </w:rPr>
        <w:t>Signal Integrity Issues (General Failure):</w:t>
      </w:r>
      <w:r w:rsidRPr="001C719D">
        <w:rPr>
          <w:rFonts w:asciiTheme="minorBidi" w:hAnsiTheme="minorBidi"/>
          <w:sz w:val="24"/>
          <w:szCs w:val="24"/>
          <w:lang w:val="en-US"/>
          <w:rPrChange w:id="667" w:author="יוני גרינברג" w:date="2026-01-06T11:40:00Z">
            <w:rPr>
              <w:rFonts w:asciiTheme="majorBidi" w:hAnsiTheme="majorBidi" w:cstheme="majorBidi"/>
              <w:sz w:val="24"/>
              <w:szCs w:val="24"/>
              <w:lang w:val="en-US"/>
            </w:rPr>
          </w:rPrChange>
        </w:rPr>
        <w:t xml:space="preserve"> If </w:t>
      </w:r>
      <w:r w:rsidR="00AC5735" w:rsidRPr="001C719D">
        <w:rPr>
          <w:rFonts w:asciiTheme="minorBidi" w:hAnsiTheme="minorBidi"/>
          <w:sz w:val="24"/>
          <w:szCs w:val="24"/>
          <w:lang w:val="en-US"/>
          <w:rPrChange w:id="668" w:author="יוני גרינברג" w:date="2026-01-06T11:40:00Z">
            <w:rPr>
              <w:rFonts w:asciiTheme="majorBidi" w:hAnsiTheme="majorBidi" w:cstheme="majorBidi"/>
              <w:sz w:val="24"/>
              <w:szCs w:val="24"/>
              <w:lang w:val="en-US"/>
            </w:rPr>
          </w:rPrChange>
        </w:rPr>
        <w:t>communication</w:t>
      </w:r>
      <w:r w:rsidRPr="001C719D">
        <w:rPr>
          <w:rFonts w:asciiTheme="minorBidi" w:hAnsiTheme="minorBidi"/>
          <w:sz w:val="24"/>
          <w:szCs w:val="24"/>
          <w:lang w:val="en-US"/>
          <w:rPrChange w:id="669" w:author="יוני גרינברג" w:date="2026-01-06T11:40:00Z">
            <w:rPr>
              <w:rFonts w:asciiTheme="majorBidi" w:hAnsiTheme="majorBidi" w:cstheme="majorBidi"/>
              <w:sz w:val="24"/>
              <w:szCs w:val="24"/>
              <w:lang w:val="en-US"/>
            </w:rPr>
          </w:rPrChange>
        </w:rPr>
        <w:t xml:space="preserve"> remains unreliable due to environmental factors (and not the protocol </w:t>
      </w:r>
      <w:r w:rsidRPr="001C719D">
        <w:rPr>
          <w:rFonts w:asciiTheme="minorBidi" w:hAnsiTheme="minorBidi"/>
          <w:sz w:val="24"/>
          <w:szCs w:val="24"/>
          <w:lang w:val="en-US"/>
          <w:rPrChange w:id="670" w:author="יוני גרינברג" w:date="2026-01-06T11:40:00Z">
            <w:rPr>
              <w:rFonts w:asciiTheme="majorBidi" w:hAnsiTheme="majorBidi" w:cstheme="majorBidi"/>
              <w:sz w:val="24"/>
              <w:szCs w:val="24"/>
              <w:lang w:val="en-US"/>
            </w:rPr>
          </w:rPrChange>
        </w:rPr>
        <w:lastRenderedPageBreak/>
        <w:t>or platform), we will implement Error Correction Codes (ECC) or reduce the data transmission rate (bitrate) to increase signal robustness against noise.</w:t>
      </w:r>
    </w:p>
    <w:p w14:paraId="16BCF860" w14:textId="77777777" w:rsidR="008E7348" w:rsidRDefault="008E7348" w:rsidP="00733848">
      <w:pPr>
        <w:spacing w:before="240" w:after="240"/>
        <w:ind w:left="2360" w:hanging="640"/>
        <w:rPr>
          <w:ins w:id="671" w:author="יוני גרינברג" w:date="2026-01-07T12:06:00Z" w16du:dateUtc="2026-01-07T10:06:00Z"/>
          <w:rFonts w:asciiTheme="minorBidi" w:hAnsiTheme="minorBidi"/>
          <w:b/>
          <w:bCs/>
          <w:sz w:val="24"/>
          <w:szCs w:val="24"/>
          <w:lang w:val="en-US"/>
        </w:rPr>
      </w:pPr>
    </w:p>
    <w:p w14:paraId="455E2EE4" w14:textId="77777777" w:rsidR="00217392" w:rsidRDefault="00217392" w:rsidP="00733848">
      <w:pPr>
        <w:spacing w:before="240" w:after="240"/>
        <w:ind w:left="2360" w:hanging="640"/>
        <w:rPr>
          <w:ins w:id="672" w:author="יוני גרינברג" w:date="2026-01-07T12:06:00Z" w16du:dateUtc="2026-01-07T10:06:00Z"/>
          <w:rFonts w:asciiTheme="minorBidi" w:hAnsiTheme="minorBidi"/>
          <w:b/>
          <w:bCs/>
          <w:sz w:val="24"/>
          <w:szCs w:val="24"/>
          <w:lang w:val="en-US"/>
        </w:rPr>
      </w:pPr>
    </w:p>
    <w:p w14:paraId="0E5310CE" w14:textId="77777777" w:rsidR="00217392" w:rsidRDefault="00217392" w:rsidP="00733848">
      <w:pPr>
        <w:spacing w:before="240" w:after="240"/>
        <w:ind w:left="2360" w:hanging="640"/>
        <w:rPr>
          <w:ins w:id="673" w:author="יוני גרינברג" w:date="2026-01-07T12:06:00Z" w16du:dateUtc="2026-01-07T10:06:00Z"/>
          <w:rFonts w:asciiTheme="minorBidi" w:hAnsiTheme="minorBidi"/>
          <w:b/>
          <w:bCs/>
          <w:sz w:val="24"/>
          <w:szCs w:val="24"/>
          <w:lang w:val="en-US"/>
        </w:rPr>
      </w:pPr>
    </w:p>
    <w:p w14:paraId="5045A872" w14:textId="77777777" w:rsidR="00217392" w:rsidRPr="001C719D" w:rsidRDefault="00217392" w:rsidP="00733848">
      <w:pPr>
        <w:spacing w:before="240" w:after="240"/>
        <w:ind w:left="2360" w:hanging="640"/>
        <w:rPr>
          <w:rFonts w:asciiTheme="minorBidi" w:hAnsiTheme="minorBidi"/>
          <w:b/>
          <w:bCs/>
          <w:sz w:val="24"/>
          <w:szCs w:val="24"/>
          <w:rtl/>
          <w:lang w:val="en-US"/>
          <w:rPrChange w:id="674" w:author="יוני גרינברג" w:date="2026-01-06T11:40:00Z">
            <w:rPr>
              <w:rFonts w:asciiTheme="majorBidi" w:hAnsiTheme="majorBidi" w:cstheme="majorBidi"/>
              <w:b/>
              <w:bCs/>
              <w:sz w:val="24"/>
              <w:szCs w:val="24"/>
              <w:rtl/>
              <w:lang w:val="en-US"/>
            </w:rPr>
          </w:rPrChange>
        </w:rPr>
      </w:pPr>
    </w:p>
    <w:p w14:paraId="44154FCE" w14:textId="29D81036" w:rsidR="00BD16DC" w:rsidRPr="001C719D" w:rsidRDefault="00C7700C" w:rsidP="00217392">
      <w:pPr>
        <w:spacing w:before="240" w:after="240"/>
        <w:ind w:left="440" w:hanging="440"/>
        <w:rPr>
          <w:rFonts w:asciiTheme="minorBidi" w:hAnsiTheme="minorBidi"/>
          <w:b/>
          <w:bCs/>
          <w:sz w:val="24"/>
          <w:szCs w:val="24"/>
          <w:lang w:val="en-US"/>
          <w:rPrChange w:id="675" w:author="יוני גרינברג" w:date="2026-01-06T11:40:00Z">
            <w:rPr>
              <w:rFonts w:asciiTheme="majorBidi" w:hAnsiTheme="majorBidi" w:cstheme="majorBidi"/>
              <w:b/>
              <w:bCs/>
              <w:sz w:val="24"/>
              <w:szCs w:val="24"/>
              <w:lang w:val="en-US"/>
            </w:rPr>
          </w:rPrChange>
        </w:rPr>
        <w:pPrChange w:id="676" w:author="יוני גרינברג" w:date="2026-01-07T11:57:00Z" w16du:dateUtc="2026-01-07T09:57:00Z">
          <w:pPr>
            <w:spacing w:before="240" w:after="240"/>
            <w:ind w:left="1240" w:hanging="440"/>
          </w:pPr>
        </w:pPrChange>
      </w:pPr>
      <w:r w:rsidRPr="001C719D">
        <w:rPr>
          <w:rFonts w:asciiTheme="minorBidi" w:hAnsiTheme="minorBidi"/>
          <w:b/>
          <w:bCs/>
          <w:sz w:val="24"/>
          <w:szCs w:val="24"/>
          <w:lang w:val="en-US"/>
          <w:rPrChange w:id="677" w:author="יוני גרינברג" w:date="2026-01-06T11:40:00Z">
            <w:rPr>
              <w:rFonts w:asciiTheme="majorBidi" w:hAnsiTheme="majorBidi" w:cstheme="majorBidi"/>
              <w:b/>
              <w:bCs/>
              <w:sz w:val="24"/>
              <w:szCs w:val="24"/>
              <w:lang w:val="en-US"/>
            </w:rPr>
          </w:rPrChange>
        </w:rPr>
        <w:t>1.5</w:t>
      </w:r>
      <w:del w:id="678" w:author="יוני גרינברג" w:date="2026-01-06T11:49:00Z">
        <w:r w:rsidRPr="001C719D" w:rsidDel="00DA341C">
          <w:rPr>
            <w:rFonts w:asciiTheme="minorBidi" w:hAnsiTheme="minorBidi"/>
            <w:b/>
            <w:bCs/>
            <w:sz w:val="24"/>
            <w:szCs w:val="24"/>
            <w:lang w:val="en-US"/>
            <w:rPrChange w:id="679" w:author="יוני גרינברג" w:date="2026-01-06T11:40:00Z">
              <w:rPr>
                <w:rFonts w:asciiTheme="majorBidi" w:hAnsiTheme="majorBidi" w:cstheme="majorBidi"/>
                <w:b/>
                <w:bCs/>
                <w:sz w:val="24"/>
                <w:szCs w:val="24"/>
                <w:lang w:val="en-US"/>
              </w:rPr>
            </w:rPrChange>
          </w:rPr>
          <w:delText>.</w:delText>
        </w:r>
        <w:r w:rsidRPr="001C719D" w:rsidDel="00DA341C">
          <w:rPr>
            <w:rFonts w:asciiTheme="minorBidi" w:hAnsiTheme="minorBidi"/>
            <w:sz w:val="24"/>
            <w:szCs w:val="24"/>
            <w:lang w:val="en-US"/>
            <w:rPrChange w:id="680" w:author="יוני גרינברג" w:date="2026-01-06T11:40:00Z">
              <w:rPr>
                <w:rFonts w:asciiTheme="majorBidi" w:hAnsiTheme="majorBidi" w:cstheme="majorBidi"/>
                <w:sz w:val="24"/>
                <w:szCs w:val="24"/>
                <w:lang w:val="en-US"/>
              </w:rPr>
            </w:rPrChange>
          </w:rPr>
          <w:delText xml:space="preserve">   </w:delText>
        </w:r>
      </w:del>
      <w:ins w:id="681" w:author="יוני גרינברג" w:date="2026-01-06T11:49:00Z">
        <w:r w:rsidR="00DA341C" w:rsidRPr="001C719D">
          <w:rPr>
            <w:rFonts w:asciiTheme="minorBidi" w:hAnsiTheme="minorBidi"/>
            <w:b/>
            <w:bCs/>
            <w:sz w:val="24"/>
            <w:szCs w:val="24"/>
            <w:lang w:val="en-US"/>
            <w:rPrChange w:id="682" w:author="יוני גרינברג" w:date="2026-01-06T11:40:00Z">
              <w:rPr>
                <w:rFonts w:asciiTheme="majorBidi" w:hAnsiTheme="majorBidi" w:cstheme="majorBidi"/>
                <w:b/>
                <w:bCs/>
                <w:sz w:val="24"/>
                <w:szCs w:val="24"/>
                <w:lang w:val="en-US"/>
              </w:rPr>
            </w:rPrChange>
          </w:rPr>
          <w:t>.</w:t>
        </w:r>
      </w:ins>
      <w:ins w:id="683" w:author="יוני גרינברג" w:date="2026-01-06T11:53:00Z">
        <w:r w:rsidR="00DA341C">
          <w:rPr>
            <w:rFonts w:asciiTheme="minorBidi" w:hAnsiTheme="minorBidi"/>
            <w:sz w:val="24"/>
            <w:szCs w:val="24"/>
            <w:lang w:val="en-US"/>
          </w:rPr>
          <w:t xml:space="preserve"> </w:t>
        </w:r>
      </w:ins>
      <w:r w:rsidRPr="001C719D">
        <w:rPr>
          <w:rFonts w:asciiTheme="minorBidi" w:hAnsiTheme="minorBidi"/>
          <w:b/>
          <w:bCs/>
          <w:sz w:val="24"/>
          <w:szCs w:val="24"/>
          <w:lang w:val="en-US"/>
          <w:rPrChange w:id="684" w:author="יוני גרינברג" w:date="2026-01-06T11:40:00Z">
            <w:rPr>
              <w:rFonts w:asciiTheme="majorBidi" w:hAnsiTheme="majorBidi" w:cstheme="majorBidi"/>
              <w:b/>
              <w:bCs/>
              <w:sz w:val="24"/>
              <w:szCs w:val="24"/>
              <w:lang w:val="en-US"/>
            </w:rPr>
          </w:rPrChange>
        </w:rPr>
        <w:t>Difficulties in Setting this Project</w:t>
      </w:r>
    </w:p>
    <w:p w14:paraId="5CB1D824" w14:textId="4773CE34" w:rsidR="00B70562" w:rsidRPr="001C719D" w:rsidRDefault="007C56B1" w:rsidP="00217392">
      <w:pPr>
        <w:spacing w:before="240" w:after="240"/>
        <w:rPr>
          <w:rFonts w:asciiTheme="minorBidi" w:hAnsiTheme="minorBidi"/>
          <w:sz w:val="24"/>
          <w:szCs w:val="24"/>
          <w:lang w:val="en-US"/>
          <w:rPrChange w:id="685" w:author="יוני גרינברג" w:date="2026-01-06T11:40:00Z">
            <w:rPr>
              <w:rFonts w:asciiTheme="majorBidi" w:hAnsiTheme="majorBidi" w:cstheme="majorBidi"/>
              <w:sz w:val="24"/>
              <w:szCs w:val="24"/>
              <w:lang w:val="en-US"/>
            </w:rPr>
          </w:rPrChange>
        </w:rPr>
        <w:pPrChange w:id="686" w:author="יוני גרינברג" w:date="2026-01-07T11:57:00Z" w16du:dateUtc="2026-01-07T09:57:00Z">
          <w:pPr>
            <w:spacing w:before="240" w:after="240"/>
            <w:ind w:left="1720"/>
          </w:pPr>
        </w:pPrChange>
      </w:pPr>
      <w:r w:rsidRPr="001C719D">
        <w:rPr>
          <w:rFonts w:asciiTheme="minorBidi" w:hAnsiTheme="minorBidi"/>
          <w:b/>
          <w:bCs/>
          <w:sz w:val="24"/>
          <w:szCs w:val="24"/>
          <w:lang w:val="en-US"/>
          <w:rPrChange w:id="687" w:author="יוני גרינברג" w:date="2026-01-06T11:40:00Z">
            <w:rPr>
              <w:rFonts w:asciiTheme="majorBidi" w:hAnsiTheme="majorBidi" w:cstheme="majorBidi"/>
              <w:b/>
              <w:bCs/>
              <w:sz w:val="24"/>
              <w:szCs w:val="24"/>
              <w:lang w:val="en-US"/>
            </w:rPr>
          </w:rPrChange>
        </w:rPr>
        <w:t xml:space="preserve"> </w:t>
      </w:r>
      <w:r w:rsidR="00C7700C" w:rsidRPr="001C719D">
        <w:rPr>
          <w:rFonts w:asciiTheme="minorBidi" w:hAnsiTheme="minorBidi"/>
          <w:b/>
          <w:bCs/>
          <w:sz w:val="24"/>
          <w:szCs w:val="24"/>
          <w:lang w:val="en-US"/>
          <w:rPrChange w:id="688" w:author="יוני גרינברג" w:date="2026-01-06T11:40:00Z">
            <w:rPr>
              <w:rFonts w:asciiTheme="majorBidi" w:hAnsiTheme="majorBidi" w:cstheme="majorBidi"/>
              <w:b/>
              <w:bCs/>
              <w:sz w:val="24"/>
              <w:szCs w:val="24"/>
              <w:lang w:val="en-US"/>
            </w:rPr>
          </w:rPrChange>
        </w:rPr>
        <w:t>1.5.1.</w:t>
      </w:r>
      <w:r w:rsidR="00C7700C" w:rsidRPr="001C719D">
        <w:rPr>
          <w:rFonts w:asciiTheme="minorBidi" w:hAnsiTheme="minorBidi"/>
          <w:sz w:val="24"/>
          <w:szCs w:val="24"/>
          <w:lang w:val="en-US"/>
          <w:rPrChange w:id="689" w:author="יוני גרינברג" w:date="2026-01-06T11:40:00Z">
            <w:rPr>
              <w:rFonts w:asciiTheme="majorBidi" w:hAnsiTheme="majorBidi" w:cstheme="majorBidi"/>
              <w:sz w:val="24"/>
              <w:szCs w:val="24"/>
              <w:lang w:val="en-US"/>
            </w:rPr>
          </w:rPrChange>
        </w:rPr>
        <w:t xml:space="preserve"> </w:t>
      </w:r>
      <w:r w:rsidR="00C7700C" w:rsidRPr="001C719D">
        <w:rPr>
          <w:rFonts w:asciiTheme="minorBidi" w:hAnsiTheme="minorBidi"/>
          <w:b/>
          <w:bCs/>
          <w:sz w:val="24"/>
          <w:szCs w:val="24"/>
          <w:lang w:val="en-US"/>
          <w:rPrChange w:id="690" w:author="יוני גרינברג" w:date="2026-01-06T11:40:00Z">
            <w:rPr>
              <w:rFonts w:asciiTheme="majorBidi" w:hAnsiTheme="majorBidi" w:cstheme="majorBidi"/>
              <w:b/>
              <w:bCs/>
              <w:sz w:val="24"/>
              <w:szCs w:val="24"/>
              <w:lang w:val="en-US"/>
            </w:rPr>
          </w:rPrChange>
        </w:rPr>
        <w:t>Algorithmic challenges</w:t>
      </w:r>
    </w:p>
    <w:p w14:paraId="37B0FC34" w14:textId="60AB15E3" w:rsidR="007C76F6" w:rsidRPr="001C719D" w:rsidRDefault="007C76F6" w:rsidP="00217392">
      <w:pPr>
        <w:spacing w:before="240" w:after="240"/>
        <w:ind w:left="1080"/>
        <w:rPr>
          <w:rFonts w:asciiTheme="minorBidi" w:hAnsiTheme="minorBidi"/>
          <w:sz w:val="24"/>
          <w:szCs w:val="24"/>
          <w:lang w:val="en-US"/>
          <w:rPrChange w:id="691" w:author="יוני גרינברג" w:date="2026-01-06T11:40:00Z">
            <w:rPr>
              <w:rFonts w:asciiTheme="majorBidi" w:hAnsiTheme="majorBidi" w:cstheme="majorBidi"/>
              <w:sz w:val="24"/>
              <w:szCs w:val="24"/>
              <w:lang w:val="en-US"/>
            </w:rPr>
          </w:rPrChange>
        </w:rPr>
        <w:pPrChange w:id="692" w:author="יוני גרינברג" w:date="2026-01-07T12:07:00Z" w16du:dateUtc="2026-01-07T10:07:00Z">
          <w:pPr>
            <w:spacing w:before="240" w:after="240"/>
            <w:ind w:left="1720"/>
          </w:pPr>
        </w:pPrChange>
      </w:pPr>
      <w:r w:rsidRPr="001C719D">
        <w:rPr>
          <w:rFonts w:asciiTheme="minorBidi" w:hAnsiTheme="minorBidi"/>
          <w:sz w:val="24"/>
          <w:szCs w:val="24"/>
          <w:lang w:val="en-US"/>
          <w:rPrChange w:id="693" w:author="יוני גרינברג" w:date="2026-01-06T11:40:00Z">
            <w:rPr>
              <w:rFonts w:asciiTheme="majorBidi" w:hAnsiTheme="majorBidi" w:cstheme="majorBidi"/>
              <w:sz w:val="24"/>
              <w:szCs w:val="24"/>
              <w:lang w:val="en-US"/>
            </w:rPr>
          </w:rPrChange>
        </w:rPr>
        <w:t>Collision Detection Constraints Implementing Standard Collision Detection (CSMA/CD)</w:t>
      </w:r>
      <w:r w:rsidR="006462BF" w:rsidRPr="001C719D">
        <w:rPr>
          <w:rFonts w:asciiTheme="minorBidi" w:hAnsiTheme="minorBidi"/>
          <w:sz w:val="24"/>
          <w:szCs w:val="24"/>
          <w:lang w:val="en-US"/>
          <w:rPrChange w:id="694" w:author="יוני גרינברג" w:date="2026-01-06T11:40:00Z">
            <w:rPr>
              <w:rFonts w:asciiTheme="majorBidi" w:hAnsiTheme="majorBidi" w:cstheme="majorBidi"/>
              <w:sz w:val="24"/>
              <w:szCs w:val="24"/>
              <w:lang w:val="en-US"/>
            </w:rPr>
          </w:rPrChange>
        </w:rPr>
        <w:t>, used in previous projects, was shown to be</w:t>
      </w:r>
      <w:r w:rsidRPr="001C719D">
        <w:rPr>
          <w:rFonts w:asciiTheme="minorBidi" w:hAnsiTheme="minorBidi"/>
          <w:sz w:val="24"/>
          <w:szCs w:val="24"/>
          <w:lang w:val="en-US"/>
          <w:rPrChange w:id="695" w:author="יוני גרינברג" w:date="2026-01-06T11:40:00Z">
            <w:rPr>
              <w:rFonts w:asciiTheme="majorBidi" w:hAnsiTheme="majorBidi" w:cstheme="majorBidi"/>
              <w:sz w:val="24"/>
              <w:szCs w:val="24"/>
              <w:lang w:val="en-US"/>
            </w:rPr>
          </w:rPrChange>
        </w:rPr>
        <w:t xml:space="preserve"> practically unfeasible in wireless acoustic networks due to hardware limitations.</w:t>
      </w:r>
      <w:r w:rsidR="00017FCD" w:rsidRPr="001C719D">
        <w:rPr>
          <w:rFonts w:asciiTheme="minorBidi" w:hAnsiTheme="minorBidi"/>
          <w:sz w:val="24"/>
          <w:szCs w:val="24"/>
          <w:lang w:val="en-US"/>
          <w:rPrChange w:id="696" w:author="יוני גרינברג" w:date="2026-01-06T11:40:00Z">
            <w:rPr>
              <w:lang w:val="en-US"/>
            </w:rPr>
          </w:rPrChange>
        </w:rPr>
        <w:t xml:space="preserve"> </w:t>
      </w:r>
      <w:r w:rsidR="00017FCD" w:rsidRPr="001C719D">
        <w:rPr>
          <w:rFonts w:asciiTheme="minorBidi" w:hAnsiTheme="minorBidi"/>
          <w:sz w:val="24"/>
          <w:szCs w:val="24"/>
          <w:rPrChange w:id="697" w:author="יוני גרינברג" w:date="2026-01-06T11:40:00Z">
            <w:rPr>
              <w:rFonts w:asciiTheme="majorBidi" w:hAnsiTheme="majorBidi" w:cstheme="majorBidi"/>
              <w:sz w:val="24"/>
              <w:szCs w:val="24"/>
            </w:rPr>
          </w:rPrChange>
        </w:rPr>
        <w:t>[9]</w:t>
      </w:r>
    </w:p>
    <w:p w14:paraId="6ECD3281" w14:textId="2A072B2C" w:rsidR="007C76F6" w:rsidRPr="001C719D" w:rsidRDefault="007C76F6" w:rsidP="00217392">
      <w:pPr>
        <w:pStyle w:val="ae"/>
        <w:numPr>
          <w:ilvl w:val="0"/>
          <w:numId w:val="4"/>
        </w:numPr>
        <w:spacing w:before="240" w:after="240"/>
        <w:ind w:left="1800"/>
        <w:rPr>
          <w:rFonts w:asciiTheme="minorBidi" w:hAnsiTheme="minorBidi"/>
          <w:sz w:val="24"/>
          <w:szCs w:val="24"/>
          <w:lang w:val="en-US"/>
          <w:rPrChange w:id="698" w:author="יוני גרינברג" w:date="2026-01-06T11:40:00Z">
            <w:rPr>
              <w:rFonts w:asciiTheme="majorBidi" w:hAnsiTheme="majorBidi" w:cstheme="majorBidi"/>
              <w:sz w:val="24"/>
              <w:szCs w:val="24"/>
              <w:lang w:val="en-US"/>
            </w:rPr>
          </w:rPrChange>
        </w:rPr>
        <w:pPrChange w:id="699" w:author="יוני גרינברג" w:date="2026-01-07T12:07:00Z" w16du:dateUtc="2026-01-07T10:07:00Z">
          <w:pPr>
            <w:pStyle w:val="ae"/>
            <w:numPr>
              <w:numId w:val="4"/>
            </w:numPr>
            <w:spacing w:before="240" w:after="240"/>
            <w:ind w:left="1940" w:hanging="360"/>
          </w:pPr>
        </w:pPrChange>
      </w:pPr>
      <w:r w:rsidRPr="00241805">
        <w:rPr>
          <w:rFonts w:asciiTheme="minorBidi" w:hAnsiTheme="minorBidi"/>
          <w:b/>
          <w:bCs/>
          <w:sz w:val="24"/>
          <w:szCs w:val="24"/>
          <w:lang w:val="en-US"/>
          <w:rPrChange w:id="700" w:author="יוני גרינברג" w:date="2026-01-06T12:27:00Z">
            <w:rPr>
              <w:rFonts w:asciiTheme="majorBidi" w:hAnsiTheme="majorBidi" w:cstheme="majorBidi"/>
              <w:sz w:val="24"/>
              <w:szCs w:val="24"/>
              <w:lang w:val="en-US"/>
            </w:rPr>
          </w:rPrChange>
        </w:rPr>
        <w:t>Self-Interference:</w:t>
      </w:r>
      <w:r w:rsidRPr="001C719D">
        <w:rPr>
          <w:rFonts w:asciiTheme="minorBidi" w:hAnsiTheme="minorBidi"/>
          <w:sz w:val="24"/>
          <w:szCs w:val="24"/>
          <w:lang w:val="en-US"/>
          <w:rPrChange w:id="701" w:author="יוני גרינברג" w:date="2026-01-06T11:40:00Z">
            <w:rPr>
              <w:rFonts w:asciiTheme="majorBidi" w:hAnsiTheme="majorBidi" w:cstheme="majorBidi"/>
              <w:sz w:val="24"/>
              <w:szCs w:val="24"/>
              <w:lang w:val="en-US"/>
            </w:rPr>
          </w:rPrChange>
        </w:rPr>
        <w:t xml:space="preserve"> Mobile transducers operate in Half-Duplex mode. During transmission, the device’s own high-amplitude output saturates its receiver, making it impossible to detect incoming signals or interference simultaneously.</w:t>
      </w:r>
      <w:r w:rsidR="00017FCD" w:rsidRPr="001C719D">
        <w:rPr>
          <w:rFonts w:asciiTheme="minorBidi" w:hAnsiTheme="minorBidi"/>
          <w:sz w:val="24"/>
          <w:szCs w:val="24"/>
          <w:lang w:val="en-US"/>
          <w:rPrChange w:id="702" w:author="יוני גרינברג" w:date="2026-01-06T11:40:00Z">
            <w:rPr>
              <w:lang w:val="en-US"/>
            </w:rPr>
          </w:rPrChange>
        </w:rPr>
        <w:t xml:space="preserve"> </w:t>
      </w:r>
      <w:r w:rsidR="00017FCD" w:rsidRPr="001C719D">
        <w:rPr>
          <w:rFonts w:asciiTheme="minorBidi" w:hAnsiTheme="minorBidi"/>
          <w:sz w:val="24"/>
          <w:szCs w:val="24"/>
          <w:rPrChange w:id="703" w:author="יוני גרינברג" w:date="2026-01-06T11:40:00Z">
            <w:rPr>
              <w:rFonts w:asciiTheme="majorBidi" w:hAnsiTheme="majorBidi" w:cstheme="majorBidi"/>
              <w:sz w:val="24"/>
              <w:szCs w:val="24"/>
            </w:rPr>
          </w:rPrChange>
        </w:rPr>
        <w:t>[9]</w:t>
      </w:r>
    </w:p>
    <w:p w14:paraId="5117715A" w14:textId="653C153E" w:rsidR="007C76F6" w:rsidRPr="001C719D" w:rsidRDefault="007C76F6" w:rsidP="00217392">
      <w:pPr>
        <w:pStyle w:val="ae"/>
        <w:numPr>
          <w:ilvl w:val="0"/>
          <w:numId w:val="4"/>
        </w:numPr>
        <w:spacing w:before="240" w:after="240"/>
        <w:ind w:left="1800"/>
        <w:rPr>
          <w:rFonts w:asciiTheme="minorBidi" w:hAnsiTheme="minorBidi"/>
          <w:sz w:val="24"/>
          <w:szCs w:val="24"/>
          <w:lang w:val="en-US"/>
          <w:rPrChange w:id="704" w:author="יוני גרינברג" w:date="2026-01-06T11:40:00Z">
            <w:rPr>
              <w:rFonts w:asciiTheme="majorBidi" w:hAnsiTheme="majorBidi" w:cstheme="majorBidi"/>
              <w:sz w:val="24"/>
              <w:szCs w:val="24"/>
              <w:lang w:val="en-US"/>
            </w:rPr>
          </w:rPrChange>
        </w:rPr>
        <w:pPrChange w:id="705" w:author="יוני גרינברג" w:date="2026-01-07T12:07:00Z" w16du:dateUtc="2026-01-07T10:07:00Z">
          <w:pPr>
            <w:pStyle w:val="ae"/>
            <w:numPr>
              <w:numId w:val="4"/>
            </w:numPr>
            <w:spacing w:before="240" w:after="240"/>
            <w:ind w:left="1940" w:hanging="360"/>
          </w:pPr>
        </w:pPrChange>
      </w:pPr>
      <w:r w:rsidRPr="00241805">
        <w:rPr>
          <w:rFonts w:asciiTheme="minorBidi" w:hAnsiTheme="minorBidi"/>
          <w:b/>
          <w:bCs/>
          <w:sz w:val="24"/>
          <w:szCs w:val="24"/>
          <w:lang w:val="en-US"/>
          <w:rPrChange w:id="706" w:author="יוני גרינברג" w:date="2026-01-06T12:28:00Z">
            <w:rPr>
              <w:rFonts w:asciiTheme="majorBidi" w:hAnsiTheme="majorBidi" w:cstheme="majorBidi"/>
              <w:sz w:val="24"/>
              <w:szCs w:val="24"/>
              <w:lang w:val="en-US"/>
            </w:rPr>
          </w:rPrChange>
        </w:rPr>
        <w:t>Hidden Node Problem:</w:t>
      </w:r>
      <w:r w:rsidRPr="001C719D">
        <w:rPr>
          <w:rFonts w:asciiTheme="minorBidi" w:hAnsiTheme="minorBidi"/>
          <w:sz w:val="24"/>
          <w:szCs w:val="24"/>
          <w:lang w:val="en-US"/>
          <w:rPrChange w:id="707" w:author="יוני גרינברג" w:date="2026-01-06T11:40:00Z">
            <w:rPr>
              <w:rFonts w:asciiTheme="majorBidi" w:hAnsiTheme="majorBidi" w:cstheme="majorBidi"/>
              <w:sz w:val="24"/>
              <w:szCs w:val="24"/>
              <w:lang w:val="en-US"/>
            </w:rPr>
          </w:rPrChange>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1C719D">
        <w:rPr>
          <w:rFonts w:asciiTheme="minorBidi" w:hAnsiTheme="minorBidi"/>
          <w:sz w:val="24"/>
          <w:szCs w:val="24"/>
          <w:lang w:val="en-US"/>
          <w:rPrChange w:id="708" w:author="יוני גרינברג" w:date="2026-01-06T11:40:00Z">
            <w:rPr>
              <w:rFonts w:asciiTheme="majorBidi" w:hAnsiTheme="majorBidi" w:cstheme="majorBidi"/>
              <w:sz w:val="24"/>
              <w:szCs w:val="24"/>
              <w:lang w:val="en-US"/>
            </w:rPr>
          </w:rPrChange>
        </w:rPr>
        <w:t>Request to send (</w:t>
      </w:r>
      <w:r w:rsidR="005B7E88" w:rsidRPr="001C719D">
        <w:rPr>
          <w:rFonts w:asciiTheme="minorBidi" w:hAnsiTheme="minorBidi"/>
          <w:sz w:val="24"/>
          <w:szCs w:val="24"/>
          <w:lang w:val="en-US"/>
          <w:rPrChange w:id="709" w:author="יוני גרינברג" w:date="2026-01-06T11:40:00Z">
            <w:rPr>
              <w:rFonts w:asciiTheme="majorBidi" w:hAnsiTheme="majorBidi" w:cstheme="majorBidi"/>
              <w:sz w:val="24"/>
              <w:szCs w:val="24"/>
              <w:lang w:val="en-US"/>
            </w:rPr>
          </w:rPrChange>
        </w:rPr>
        <w:t>RTS</w:t>
      </w:r>
      <w:r w:rsidR="00C82C62" w:rsidRPr="001C719D">
        <w:rPr>
          <w:rFonts w:asciiTheme="minorBidi" w:hAnsiTheme="minorBidi"/>
          <w:sz w:val="24"/>
          <w:szCs w:val="24"/>
          <w:lang w:val="en-US"/>
          <w:rPrChange w:id="710" w:author="יוני גרינברג" w:date="2026-01-06T11:40:00Z">
            <w:rPr>
              <w:rFonts w:asciiTheme="majorBidi" w:hAnsiTheme="majorBidi" w:cstheme="majorBidi"/>
              <w:sz w:val="24"/>
              <w:szCs w:val="24"/>
              <w:lang w:val="en-US"/>
            </w:rPr>
          </w:rPrChange>
        </w:rPr>
        <w:t>)</w:t>
      </w:r>
      <w:r w:rsidR="005B7E88" w:rsidRPr="001C719D">
        <w:rPr>
          <w:rFonts w:asciiTheme="minorBidi" w:hAnsiTheme="minorBidi"/>
          <w:sz w:val="24"/>
          <w:szCs w:val="24"/>
          <w:lang w:val="en-US"/>
          <w:rPrChange w:id="711" w:author="יוני גרינברג" w:date="2026-01-06T11:40:00Z">
            <w:rPr>
              <w:rFonts w:asciiTheme="majorBidi" w:hAnsiTheme="majorBidi" w:cstheme="majorBidi"/>
              <w:sz w:val="24"/>
              <w:szCs w:val="24"/>
              <w:lang w:val="en-US"/>
            </w:rPr>
          </w:rPrChange>
        </w:rPr>
        <w:t>/</w:t>
      </w:r>
      <w:r w:rsidR="00C82C62" w:rsidRPr="001C719D">
        <w:rPr>
          <w:rFonts w:asciiTheme="minorBidi" w:hAnsiTheme="minorBidi"/>
          <w:sz w:val="24"/>
          <w:szCs w:val="24"/>
          <w:lang w:val="en-US"/>
          <w:rPrChange w:id="712" w:author="יוני גרינברג" w:date="2026-01-06T11:40:00Z">
            <w:rPr>
              <w:rFonts w:asciiTheme="majorBidi" w:hAnsiTheme="majorBidi" w:cstheme="majorBidi"/>
              <w:sz w:val="24"/>
              <w:szCs w:val="24"/>
              <w:lang w:val="en-US"/>
            </w:rPr>
          </w:rPrChange>
        </w:rPr>
        <w:t>C</w:t>
      </w:r>
      <w:r w:rsidR="005B7E88" w:rsidRPr="001C719D">
        <w:rPr>
          <w:rFonts w:asciiTheme="minorBidi" w:hAnsiTheme="minorBidi"/>
          <w:sz w:val="24"/>
          <w:szCs w:val="24"/>
          <w:lang w:val="en-US"/>
          <w:rPrChange w:id="713" w:author="יוני גרינברג" w:date="2026-01-06T11:40:00Z">
            <w:rPr>
              <w:rFonts w:asciiTheme="majorBidi" w:hAnsiTheme="majorBidi" w:cstheme="majorBidi"/>
              <w:sz w:val="24"/>
              <w:szCs w:val="24"/>
              <w:lang w:val="en-US"/>
            </w:rPr>
          </w:rPrChange>
        </w:rPr>
        <w:t>lear</w:t>
      </w:r>
      <w:r w:rsidR="00C82C62" w:rsidRPr="001C719D">
        <w:rPr>
          <w:rFonts w:asciiTheme="minorBidi" w:hAnsiTheme="minorBidi"/>
          <w:sz w:val="24"/>
          <w:szCs w:val="24"/>
          <w:lang w:val="en-US"/>
          <w:rPrChange w:id="714" w:author="יוני גרינברג" w:date="2026-01-06T11:40:00Z">
            <w:rPr>
              <w:rFonts w:asciiTheme="majorBidi" w:hAnsiTheme="majorBidi" w:cstheme="majorBidi"/>
              <w:sz w:val="24"/>
              <w:szCs w:val="24"/>
              <w:lang w:val="en-US"/>
            </w:rPr>
          </w:rPrChange>
        </w:rPr>
        <w:t xml:space="preserve"> </w:t>
      </w:r>
      <w:proofErr w:type="gramStart"/>
      <w:r w:rsidR="00C82C62" w:rsidRPr="001C719D">
        <w:rPr>
          <w:rFonts w:asciiTheme="minorBidi" w:hAnsiTheme="minorBidi"/>
          <w:sz w:val="24"/>
          <w:szCs w:val="24"/>
          <w:lang w:val="en-US"/>
          <w:rPrChange w:id="715" w:author="יוני גרינברג" w:date="2026-01-06T11:40:00Z">
            <w:rPr>
              <w:rFonts w:asciiTheme="majorBidi" w:hAnsiTheme="majorBidi" w:cstheme="majorBidi"/>
              <w:sz w:val="24"/>
              <w:szCs w:val="24"/>
              <w:lang w:val="en-US"/>
            </w:rPr>
          </w:rPrChange>
        </w:rPr>
        <w:t>To</w:t>
      </w:r>
      <w:proofErr w:type="gramEnd"/>
      <w:r w:rsidR="00C82C62" w:rsidRPr="001C719D">
        <w:rPr>
          <w:rFonts w:asciiTheme="minorBidi" w:hAnsiTheme="minorBidi"/>
          <w:sz w:val="24"/>
          <w:szCs w:val="24"/>
          <w:lang w:val="en-US"/>
          <w:rPrChange w:id="716" w:author="יוני גרינברג" w:date="2026-01-06T11:40:00Z">
            <w:rPr>
              <w:rFonts w:asciiTheme="majorBidi" w:hAnsiTheme="majorBidi" w:cstheme="majorBidi"/>
              <w:sz w:val="24"/>
              <w:szCs w:val="24"/>
              <w:lang w:val="en-US"/>
            </w:rPr>
          </w:rPrChange>
        </w:rPr>
        <w:t xml:space="preserve"> Send</w:t>
      </w:r>
      <w:r w:rsidR="005B7E88" w:rsidRPr="001C719D">
        <w:rPr>
          <w:rFonts w:asciiTheme="minorBidi" w:hAnsiTheme="minorBidi"/>
          <w:sz w:val="24"/>
          <w:szCs w:val="24"/>
          <w:lang w:val="en-US"/>
          <w:rPrChange w:id="717" w:author="יוני גרינברג" w:date="2026-01-06T11:40:00Z">
            <w:rPr>
              <w:rFonts w:asciiTheme="majorBidi" w:hAnsiTheme="majorBidi" w:cstheme="majorBidi"/>
              <w:sz w:val="24"/>
              <w:szCs w:val="24"/>
              <w:lang w:val="en-US"/>
            </w:rPr>
          </w:rPrChange>
        </w:rPr>
        <w:t xml:space="preserve"> </w:t>
      </w:r>
      <w:r w:rsidRPr="001C719D">
        <w:rPr>
          <w:rFonts w:asciiTheme="minorBidi" w:hAnsiTheme="minorBidi"/>
          <w:sz w:val="24"/>
          <w:szCs w:val="24"/>
          <w:lang w:val="en-US"/>
          <w:rPrChange w:id="718" w:author="יוני גרינברג" w:date="2026-01-06T11:40:00Z">
            <w:rPr>
              <w:rFonts w:asciiTheme="majorBidi" w:hAnsiTheme="majorBidi" w:cstheme="majorBidi"/>
              <w:sz w:val="24"/>
              <w:szCs w:val="24"/>
              <w:lang w:val="en-US"/>
            </w:rPr>
          </w:rPrChange>
        </w:rPr>
        <w:t>/</w:t>
      </w:r>
      <w:r w:rsidR="00C82C62" w:rsidRPr="001C719D">
        <w:rPr>
          <w:rFonts w:asciiTheme="minorBidi" w:hAnsiTheme="minorBidi"/>
          <w:sz w:val="24"/>
          <w:szCs w:val="24"/>
          <w:lang w:val="en-US"/>
          <w:rPrChange w:id="719" w:author="יוני גרינברג" w:date="2026-01-06T11:40:00Z">
            <w:rPr>
              <w:rFonts w:asciiTheme="majorBidi" w:hAnsiTheme="majorBidi" w:cstheme="majorBidi"/>
              <w:sz w:val="24"/>
              <w:szCs w:val="24"/>
              <w:lang w:val="en-US"/>
            </w:rPr>
          </w:rPrChange>
        </w:rPr>
        <w:t>(</w:t>
      </w:r>
      <w:r w:rsidRPr="001C719D">
        <w:rPr>
          <w:rFonts w:asciiTheme="minorBidi" w:hAnsiTheme="minorBidi"/>
          <w:sz w:val="24"/>
          <w:szCs w:val="24"/>
          <w:lang w:val="en-US"/>
          <w:rPrChange w:id="720" w:author="יוני גרינברג" w:date="2026-01-06T11:40:00Z">
            <w:rPr>
              <w:rFonts w:asciiTheme="majorBidi" w:hAnsiTheme="majorBidi" w:cstheme="majorBidi"/>
              <w:sz w:val="24"/>
              <w:szCs w:val="24"/>
              <w:lang w:val="en-US"/>
            </w:rPr>
          </w:rPrChange>
        </w:rPr>
        <w:t>CTS</w:t>
      </w:r>
      <w:r w:rsidR="00C82C62" w:rsidRPr="001C719D">
        <w:rPr>
          <w:rFonts w:asciiTheme="minorBidi" w:hAnsiTheme="minorBidi"/>
          <w:sz w:val="24"/>
          <w:szCs w:val="24"/>
          <w:lang w:val="en-US" w:bidi="he"/>
          <w:rPrChange w:id="721" w:author="יוני גרינברג" w:date="2026-01-06T11:40:00Z">
            <w:rPr>
              <w:rFonts w:asciiTheme="majorBidi" w:hAnsiTheme="majorBidi" w:cstheme="majorBidi"/>
              <w:sz w:val="24"/>
              <w:szCs w:val="24"/>
              <w:lang w:val="en-US" w:bidi="he"/>
            </w:rPr>
          </w:rPrChange>
        </w:rPr>
        <w:t>)</w:t>
      </w:r>
      <w:r w:rsidRPr="001C719D">
        <w:rPr>
          <w:rFonts w:asciiTheme="minorBidi" w:hAnsiTheme="minorBidi"/>
          <w:sz w:val="24"/>
          <w:szCs w:val="24"/>
          <w:lang w:val="en-US"/>
          <w:rPrChange w:id="722" w:author="יוני גרינברג" w:date="2026-01-06T11:40:00Z">
            <w:rPr>
              <w:rFonts w:asciiTheme="majorBidi" w:hAnsiTheme="majorBidi" w:cstheme="majorBidi"/>
              <w:sz w:val="24"/>
              <w:szCs w:val="24"/>
              <w:lang w:val="en-US"/>
            </w:rPr>
          </w:rPrChange>
        </w:rPr>
        <w:t>.</w:t>
      </w:r>
      <w:r w:rsidR="009814E7" w:rsidRPr="001C719D">
        <w:rPr>
          <w:rFonts w:asciiTheme="minorBidi" w:hAnsiTheme="minorBidi"/>
          <w:sz w:val="24"/>
          <w:szCs w:val="24"/>
          <w:lang w:val="en-US"/>
          <w:rPrChange w:id="723" w:author="יוני גרינברג" w:date="2026-01-06T11:40:00Z">
            <w:rPr>
              <w:lang w:val="en-US"/>
            </w:rPr>
          </w:rPrChange>
        </w:rPr>
        <w:t xml:space="preserve"> </w:t>
      </w:r>
      <w:r w:rsidR="009814E7" w:rsidRPr="001C719D">
        <w:rPr>
          <w:rFonts w:asciiTheme="minorBidi" w:hAnsiTheme="minorBidi"/>
          <w:sz w:val="24"/>
          <w:szCs w:val="24"/>
          <w:lang w:val="en-US"/>
          <w:rPrChange w:id="724" w:author="יוני גרינברג" w:date="2026-01-06T11:40:00Z">
            <w:rPr>
              <w:rFonts w:asciiTheme="majorBidi" w:hAnsiTheme="majorBidi" w:cstheme="majorBidi"/>
              <w:sz w:val="24"/>
              <w:szCs w:val="24"/>
              <w:lang w:val="en-US"/>
            </w:rPr>
          </w:rPrChange>
        </w:rPr>
        <w:t>[3][6]</w:t>
      </w:r>
    </w:p>
    <w:p w14:paraId="0B647885" w14:textId="77777777" w:rsidR="007C76F6" w:rsidRPr="001C719D" w:rsidRDefault="007C76F6">
      <w:pPr>
        <w:spacing w:before="240" w:after="240"/>
        <w:ind w:left="1718"/>
        <w:rPr>
          <w:rFonts w:asciiTheme="minorBidi" w:hAnsiTheme="minorBidi"/>
          <w:sz w:val="24"/>
          <w:szCs w:val="24"/>
          <w:lang w:val="en-US"/>
          <w:rPrChange w:id="725" w:author="יוני גרינברג" w:date="2026-01-06T11:40:00Z">
            <w:rPr>
              <w:rFonts w:asciiTheme="majorBidi" w:hAnsiTheme="majorBidi" w:cstheme="majorBidi"/>
              <w:sz w:val="24"/>
              <w:szCs w:val="24"/>
              <w:lang w:val="en-US"/>
            </w:rPr>
          </w:rPrChange>
        </w:rPr>
        <w:pPrChange w:id="726" w:author="יוני גרינברג" w:date="2026-01-06T12:19:00Z">
          <w:pPr>
            <w:spacing w:before="240" w:after="240"/>
          </w:pPr>
        </w:pPrChange>
      </w:pPr>
    </w:p>
    <w:p w14:paraId="725DA9D3" w14:textId="2CD90A9C" w:rsidR="007C76F6" w:rsidRPr="001C719D" w:rsidRDefault="007C76F6" w:rsidP="00217392">
      <w:pPr>
        <w:spacing w:before="240" w:after="240"/>
        <w:ind w:left="1580" w:hanging="500"/>
        <w:rPr>
          <w:rFonts w:asciiTheme="minorBidi" w:hAnsiTheme="minorBidi"/>
          <w:sz w:val="24"/>
          <w:szCs w:val="24"/>
          <w:lang w:val="en-US"/>
          <w:rPrChange w:id="727" w:author="יוני גרינברג" w:date="2026-01-06T11:40:00Z">
            <w:rPr>
              <w:rFonts w:asciiTheme="majorBidi" w:hAnsiTheme="majorBidi" w:cstheme="majorBidi"/>
              <w:sz w:val="24"/>
              <w:szCs w:val="24"/>
              <w:lang w:val="en-US"/>
            </w:rPr>
          </w:rPrChange>
        </w:rPr>
        <w:pPrChange w:id="728" w:author="יוני גרינברג" w:date="2026-01-07T12:07:00Z" w16du:dateUtc="2026-01-07T10:07:00Z">
          <w:pPr>
            <w:spacing w:before="240" w:after="240"/>
            <w:ind w:left="1720" w:hanging="500"/>
          </w:pPr>
        </w:pPrChange>
      </w:pPr>
      <w:r w:rsidRPr="00241805">
        <w:rPr>
          <w:rFonts w:asciiTheme="minorBidi" w:hAnsiTheme="minorBidi"/>
          <w:b/>
          <w:bCs/>
          <w:sz w:val="24"/>
          <w:szCs w:val="24"/>
          <w:lang w:val="en-US"/>
          <w:rPrChange w:id="729" w:author="יוני גרינברג" w:date="2026-01-06T12:27:00Z">
            <w:rPr>
              <w:rFonts w:asciiTheme="majorBidi" w:hAnsiTheme="majorBidi" w:cstheme="majorBidi"/>
              <w:sz w:val="24"/>
              <w:szCs w:val="24"/>
              <w:lang w:val="en-US"/>
            </w:rPr>
          </w:rPrChange>
        </w:rPr>
        <w:t>Physical Layer Challenge:</w:t>
      </w:r>
      <w:r w:rsidRPr="001C719D">
        <w:rPr>
          <w:rFonts w:asciiTheme="minorBidi" w:hAnsiTheme="minorBidi"/>
          <w:sz w:val="24"/>
          <w:szCs w:val="24"/>
          <w:lang w:val="en-US"/>
          <w:rPrChange w:id="730" w:author="יוני גרינברג" w:date="2026-01-06T11:40:00Z">
            <w:rPr>
              <w:rFonts w:asciiTheme="majorBidi" w:hAnsiTheme="majorBidi" w:cstheme="majorBidi"/>
              <w:sz w:val="24"/>
              <w:szCs w:val="24"/>
              <w:lang w:val="en-US"/>
            </w:rPr>
          </w:rPrChange>
        </w:rPr>
        <w:t xml:space="preserve"> Multipath Propagation &amp;</w:t>
      </w:r>
      <w:r w:rsidR="00C82C62" w:rsidRPr="001C719D">
        <w:rPr>
          <w:rFonts w:asciiTheme="minorBidi" w:hAnsiTheme="minorBidi"/>
          <w:sz w:val="24"/>
          <w:szCs w:val="24"/>
          <w:lang w:val="en-US"/>
          <w:rPrChange w:id="731" w:author="יוני גרינברג" w:date="2026-01-06T11:40:00Z">
            <w:rPr>
              <w:lang w:val="en-US"/>
            </w:rPr>
          </w:rPrChange>
        </w:rPr>
        <w:t xml:space="preserve"> </w:t>
      </w:r>
      <w:r w:rsidR="00C82C62" w:rsidRPr="001C719D">
        <w:rPr>
          <w:rFonts w:asciiTheme="minorBidi" w:hAnsiTheme="minorBidi"/>
          <w:sz w:val="24"/>
          <w:szCs w:val="24"/>
          <w:lang w:val="en-US"/>
          <w:rPrChange w:id="732" w:author="יוני גרינברג" w:date="2026-01-06T11:40:00Z">
            <w:rPr>
              <w:rFonts w:asciiTheme="majorBidi" w:hAnsiTheme="majorBidi" w:cstheme="majorBidi"/>
              <w:sz w:val="24"/>
              <w:szCs w:val="24"/>
              <w:lang w:val="en-US"/>
            </w:rPr>
          </w:rPrChange>
        </w:rPr>
        <w:t>Inter-Symbol Interference</w:t>
      </w:r>
      <w:r w:rsidRPr="001C719D">
        <w:rPr>
          <w:rFonts w:asciiTheme="minorBidi" w:hAnsiTheme="minorBidi"/>
          <w:sz w:val="24"/>
          <w:szCs w:val="24"/>
          <w:lang w:val="en-US"/>
          <w:rPrChange w:id="733" w:author="יוני גרינברג" w:date="2026-01-06T11:40:00Z">
            <w:rPr>
              <w:rFonts w:asciiTheme="majorBidi" w:hAnsiTheme="majorBidi" w:cstheme="majorBidi"/>
              <w:sz w:val="24"/>
              <w:szCs w:val="24"/>
              <w:lang w:val="en-US"/>
            </w:rPr>
          </w:rPrChange>
        </w:rPr>
        <w:t xml:space="preserve"> </w:t>
      </w:r>
      <w:r w:rsidR="00C82C62" w:rsidRPr="001C719D">
        <w:rPr>
          <w:rFonts w:asciiTheme="minorBidi" w:hAnsiTheme="minorBidi"/>
          <w:sz w:val="24"/>
          <w:szCs w:val="24"/>
          <w:lang w:val="en-US"/>
          <w:rPrChange w:id="734" w:author="יוני גרינברג" w:date="2026-01-06T11:40:00Z">
            <w:rPr>
              <w:rFonts w:asciiTheme="majorBidi" w:hAnsiTheme="majorBidi" w:cstheme="majorBidi"/>
              <w:sz w:val="24"/>
              <w:szCs w:val="24"/>
              <w:lang w:val="en-US"/>
            </w:rPr>
          </w:rPrChange>
        </w:rPr>
        <w:t>(</w:t>
      </w:r>
      <w:r w:rsidRPr="001C719D">
        <w:rPr>
          <w:rFonts w:asciiTheme="minorBidi" w:hAnsiTheme="minorBidi"/>
          <w:sz w:val="24"/>
          <w:szCs w:val="24"/>
          <w:lang w:val="en-US"/>
          <w:rPrChange w:id="735" w:author="יוני גרינברג" w:date="2026-01-06T11:40:00Z">
            <w:rPr>
              <w:rFonts w:asciiTheme="majorBidi" w:hAnsiTheme="majorBidi" w:cstheme="majorBidi"/>
              <w:sz w:val="24"/>
              <w:szCs w:val="24"/>
              <w:lang w:val="en-US"/>
            </w:rPr>
          </w:rPrChange>
        </w:rPr>
        <w:t>ISI</w:t>
      </w:r>
      <w:r w:rsidR="00C82C62" w:rsidRPr="001C719D">
        <w:rPr>
          <w:rFonts w:asciiTheme="minorBidi" w:hAnsiTheme="minorBidi"/>
          <w:sz w:val="24"/>
          <w:szCs w:val="24"/>
          <w:lang w:val="en-US"/>
          <w:rPrChange w:id="736" w:author="יוני גרינברג" w:date="2026-01-06T11:40:00Z">
            <w:rPr>
              <w:rFonts w:asciiTheme="majorBidi" w:hAnsiTheme="majorBidi" w:cstheme="majorBidi"/>
              <w:sz w:val="24"/>
              <w:szCs w:val="24"/>
              <w:lang w:val="en-US"/>
            </w:rPr>
          </w:rPrChange>
        </w:rPr>
        <w:t>)</w:t>
      </w:r>
    </w:p>
    <w:p w14:paraId="0E48EE0E" w14:textId="77777777" w:rsidR="007C76F6" w:rsidRPr="001C719D" w:rsidRDefault="007C76F6" w:rsidP="00217392">
      <w:pPr>
        <w:pStyle w:val="ae"/>
        <w:numPr>
          <w:ilvl w:val="0"/>
          <w:numId w:val="5"/>
        </w:numPr>
        <w:spacing w:before="240" w:after="240"/>
        <w:ind w:left="1800"/>
        <w:rPr>
          <w:rFonts w:asciiTheme="minorBidi" w:hAnsiTheme="minorBidi"/>
          <w:sz w:val="24"/>
          <w:szCs w:val="24"/>
          <w:lang w:val="en-US"/>
          <w:rPrChange w:id="737" w:author="יוני גרינברג" w:date="2026-01-06T11:40:00Z">
            <w:rPr>
              <w:rFonts w:asciiTheme="majorBidi" w:hAnsiTheme="majorBidi" w:cstheme="majorBidi"/>
              <w:sz w:val="24"/>
              <w:szCs w:val="24"/>
              <w:lang w:val="en-US"/>
            </w:rPr>
          </w:rPrChange>
        </w:rPr>
        <w:pPrChange w:id="738" w:author="יוני גרינברג" w:date="2026-01-07T12:07:00Z" w16du:dateUtc="2026-01-07T10:07:00Z">
          <w:pPr>
            <w:pStyle w:val="ae"/>
            <w:numPr>
              <w:numId w:val="5"/>
            </w:numPr>
            <w:spacing w:before="240" w:after="240"/>
            <w:ind w:left="1940" w:hanging="360"/>
          </w:pPr>
        </w:pPrChange>
      </w:pPr>
      <w:r w:rsidRPr="001C719D">
        <w:rPr>
          <w:rFonts w:asciiTheme="minorBidi" w:hAnsiTheme="minorBidi"/>
          <w:sz w:val="24"/>
          <w:szCs w:val="24"/>
          <w:lang w:val="en-US"/>
          <w:rPrChange w:id="739" w:author="יוני גרינברג" w:date="2026-01-06T11:40:00Z">
            <w:rPr>
              <w:rFonts w:asciiTheme="majorBidi" w:hAnsiTheme="majorBidi" w:cstheme="majorBidi"/>
              <w:sz w:val="24"/>
              <w:szCs w:val="24"/>
              <w:lang w:val="en-US"/>
            </w:rPr>
          </w:rPrChange>
        </w:rPr>
        <w:t>Indoor acoustic communication suffers from severe Multipath Propagation, where sound waves reflect off surfaces and reach the receiver at different times.</w:t>
      </w:r>
    </w:p>
    <w:p w14:paraId="5A5F3BDF" w14:textId="255165BA" w:rsidR="007C76F6" w:rsidRPr="001C719D" w:rsidRDefault="007C76F6" w:rsidP="00217392">
      <w:pPr>
        <w:pStyle w:val="ae"/>
        <w:numPr>
          <w:ilvl w:val="0"/>
          <w:numId w:val="5"/>
        </w:numPr>
        <w:spacing w:before="240" w:after="240"/>
        <w:ind w:left="1800"/>
        <w:rPr>
          <w:rFonts w:asciiTheme="minorBidi" w:hAnsiTheme="minorBidi"/>
          <w:sz w:val="24"/>
          <w:szCs w:val="24"/>
          <w:lang w:val="en-US"/>
          <w:rPrChange w:id="740" w:author="יוני גרינברג" w:date="2026-01-06T11:40:00Z">
            <w:rPr>
              <w:rFonts w:asciiTheme="majorBidi" w:hAnsiTheme="majorBidi" w:cstheme="majorBidi"/>
              <w:sz w:val="24"/>
              <w:szCs w:val="24"/>
              <w:lang w:val="en-US"/>
            </w:rPr>
          </w:rPrChange>
        </w:rPr>
        <w:pPrChange w:id="741" w:author="יוני גרינברג" w:date="2026-01-07T12:07:00Z" w16du:dateUtc="2026-01-07T10:07:00Z">
          <w:pPr>
            <w:pStyle w:val="ae"/>
            <w:numPr>
              <w:numId w:val="5"/>
            </w:numPr>
            <w:spacing w:before="240" w:after="240"/>
            <w:ind w:left="1940" w:hanging="360"/>
          </w:pPr>
        </w:pPrChange>
      </w:pPr>
      <w:r w:rsidRPr="00241805">
        <w:rPr>
          <w:rFonts w:asciiTheme="minorBidi" w:hAnsiTheme="minorBidi"/>
          <w:b/>
          <w:bCs/>
          <w:sz w:val="24"/>
          <w:szCs w:val="24"/>
          <w:lang w:val="en-US"/>
          <w:rPrChange w:id="742" w:author="יוני גרינברג" w:date="2026-01-06T12:28:00Z">
            <w:rPr>
              <w:rFonts w:asciiTheme="majorBidi" w:hAnsiTheme="majorBidi" w:cstheme="majorBidi"/>
              <w:sz w:val="24"/>
              <w:szCs w:val="24"/>
              <w:lang w:val="en-US"/>
            </w:rPr>
          </w:rPrChange>
        </w:rPr>
        <w:t xml:space="preserve">The Issue: </w:t>
      </w:r>
      <w:r w:rsidRPr="001C719D">
        <w:rPr>
          <w:rFonts w:asciiTheme="minorBidi" w:hAnsiTheme="minorBidi"/>
          <w:sz w:val="24"/>
          <w:szCs w:val="24"/>
          <w:lang w:val="en-US"/>
          <w:rPrChange w:id="743" w:author="יוני גרינברג" w:date="2026-01-06T11:40:00Z">
            <w:rPr>
              <w:rFonts w:asciiTheme="majorBidi" w:hAnsiTheme="majorBidi" w:cstheme="majorBidi"/>
              <w:sz w:val="24"/>
              <w:szCs w:val="24"/>
              <w:lang w:val="en-US"/>
            </w:rPr>
          </w:rPrChange>
        </w:rPr>
        <w:t>These delayed echoes overlap with subsequent data bits, causing Inter-Symbol Interference (ISI). This distorts the signal and can flip bits (0 vs 1).</w:t>
      </w:r>
      <w:r w:rsidR="009814E7" w:rsidRPr="001C719D">
        <w:rPr>
          <w:rFonts w:asciiTheme="minorBidi" w:hAnsiTheme="minorBidi"/>
          <w:sz w:val="24"/>
          <w:szCs w:val="24"/>
          <w:lang w:val="en-US"/>
          <w:rPrChange w:id="744" w:author="יוני גרינברג" w:date="2026-01-06T11:40:00Z">
            <w:rPr>
              <w:rFonts w:asciiTheme="majorBidi" w:hAnsiTheme="majorBidi" w:cstheme="majorBidi"/>
              <w:sz w:val="24"/>
              <w:szCs w:val="24"/>
              <w:lang w:val="en-US"/>
            </w:rPr>
          </w:rPrChange>
        </w:rPr>
        <w:t>[4]</w:t>
      </w:r>
      <w:r w:rsidR="001B0D63" w:rsidRPr="001C719D">
        <w:rPr>
          <w:rFonts w:asciiTheme="minorBidi" w:hAnsiTheme="minorBidi"/>
          <w:sz w:val="24"/>
          <w:szCs w:val="24"/>
          <w:lang w:val="en-US"/>
          <w:rPrChange w:id="745" w:author="יוני גרינברג" w:date="2026-01-06T11:40:00Z">
            <w:rPr>
              <w:rFonts w:asciiTheme="majorBidi" w:hAnsiTheme="majorBidi" w:cstheme="majorBidi"/>
              <w:sz w:val="24"/>
              <w:szCs w:val="24"/>
              <w:lang w:val="en-US"/>
            </w:rPr>
          </w:rPrChange>
        </w:rPr>
        <w:t>[5]</w:t>
      </w:r>
    </w:p>
    <w:p w14:paraId="0046EBB1" w14:textId="03752747" w:rsidR="007C76F6" w:rsidRPr="001C719D" w:rsidRDefault="007C76F6" w:rsidP="00217392">
      <w:pPr>
        <w:spacing w:before="240" w:after="240"/>
        <w:ind w:left="1580" w:hanging="500"/>
        <w:rPr>
          <w:rFonts w:asciiTheme="minorBidi" w:hAnsiTheme="minorBidi"/>
          <w:sz w:val="24"/>
          <w:szCs w:val="24"/>
          <w:lang w:val="en-US"/>
          <w:rPrChange w:id="746" w:author="יוני גרינברג" w:date="2026-01-06T11:40:00Z">
            <w:rPr>
              <w:rFonts w:asciiTheme="majorBidi" w:hAnsiTheme="majorBidi" w:cstheme="majorBidi"/>
              <w:sz w:val="24"/>
              <w:szCs w:val="24"/>
              <w:lang w:val="en-US"/>
            </w:rPr>
          </w:rPrChange>
        </w:rPr>
        <w:pPrChange w:id="747" w:author="יוני גרינברג" w:date="2026-01-07T12:07:00Z" w16du:dateUtc="2026-01-07T10:07:00Z">
          <w:pPr>
            <w:spacing w:before="240" w:after="240"/>
            <w:ind w:left="1720" w:hanging="500"/>
          </w:pPr>
        </w:pPrChange>
      </w:pPr>
      <w:r w:rsidRPr="00241805">
        <w:rPr>
          <w:rFonts w:asciiTheme="minorBidi" w:hAnsiTheme="minorBidi"/>
          <w:b/>
          <w:bCs/>
          <w:sz w:val="24"/>
          <w:szCs w:val="24"/>
          <w:lang w:val="en-US"/>
          <w:rPrChange w:id="748" w:author="יוני גרינברג" w:date="2026-01-06T12:27:00Z">
            <w:rPr>
              <w:rFonts w:asciiTheme="majorBidi" w:hAnsiTheme="majorBidi" w:cstheme="majorBidi"/>
              <w:sz w:val="24"/>
              <w:szCs w:val="24"/>
              <w:lang w:val="en-US"/>
            </w:rPr>
          </w:rPrChange>
        </w:rPr>
        <w:t>Implementation Challenge</w:t>
      </w:r>
      <w:del w:id="749" w:author="יוני גרינברג" w:date="2026-01-06T12:28:00Z">
        <w:r w:rsidRPr="00241805" w:rsidDel="00241805">
          <w:rPr>
            <w:rFonts w:asciiTheme="minorBidi" w:hAnsiTheme="minorBidi"/>
            <w:b/>
            <w:bCs/>
            <w:sz w:val="24"/>
            <w:szCs w:val="24"/>
            <w:lang w:val="en-US"/>
            <w:rPrChange w:id="750" w:author="יוני גרינברג" w:date="2026-01-06T12:27:00Z">
              <w:rPr>
                <w:rFonts w:asciiTheme="majorBidi" w:hAnsiTheme="majorBidi" w:cstheme="majorBidi"/>
                <w:sz w:val="24"/>
                <w:szCs w:val="24"/>
                <w:lang w:val="en-US"/>
              </w:rPr>
            </w:rPrChange>
          </w:rPr>
          <w:delText>:</w:delText>
        </w:r>
        <w:r w:rsidRPr="001C719D" w:rsidDel="00241805">
          <w:rPr>
            <w:rFonts w:asciiTheme="minorBidi" w:hAnsiTheme="minorBidi"/>
            <w:sz w:val="24"/>
            <w:szCs w:val="24"/>
            <w:lang w:val="en-US"/>
            <w:rPrChange w:id="751" w:author="יוני גרינברג" w:date="2026-01-06T11:40:00Z">
              <w:rPr>
                <w:rFonts w:asciiTheme="majorBidi" w:hAnsiTheme="majorBidi" w:cstheme="majorBidi"/>
                <w:sz w:val="24"/>
                <w:szCs w:val="24"/>
                <w:lang w:val="en-US"/>
              </w:rPr>
            </w:rPrChange>
          </w:rPr>
          <w:delText xml:space="preserve"> </w:delText>
        </w:r>
      </w:del>
      <w:ins w:id="752" w:author="יוני גרינברג" w:date="2026-01-06T12:28:00Z">
        <w:r w:rsidR="00241805" w:rsidRPr="00241805">
          <w:rPr>
            <w:rFonts w:asciiTheme="minorBidi" w:hAnsiTheme="minorBidi"/>
            <w:b/>
            <w:bCs/>
            <w:sz w:val="24"/>
            <w:szCs w:val="24"/>
            <w:lang w:val="en-US"/>
            <w:rPrChange w:id="753" w:author="יוני גרינברג" w:date="2026-01-06T12:27:00Z">
              <w:rPr>
                <w:rFonts w:asciiTheme="majorBidi" w:hAnsiTheme="majorBidi" w:cstheme="majorBidi"/>
                <w:sz w:val="24"/>
                <w:szCs w:val="24"/>
                <w:lang w:val="en-US"/>
              </w:rPr>
            </w:rPrChange>
          </w:rPr>
          <w:t>:</w:t>
        </w:r>
        <w:r w:rsidR="00241805">
          <w:rPr>
            <w:rFonts w:asciiTheme="minorBidi" w:hAnsiTheme="minorBidi"/>
            <w:sz w:val="24"/>
            <w:szCs w:val="24"/>
            <w:lang w:val="en-US"/>
          </w:rPr>
          <w:t xml:space="preserve"> </w:t>
        </w:r>
      </w:ins>
      <w:r w:rsidRPr="001C719D">
        <w:rPr>
          <w:rFonts w:asciiTheme="minorBidi" w:hAnsiTheme="minorBidi"/>
          <w:sz w:val="24"/>
          <w:szCs w:val="24"/>
          <w:lang w:val="en-US"/>
          <w:rPrChange w:id="754" w:author="יוני גרינברג" w:date="2026-01-06T11:40:00Z">
            <w:rPr>
              <w:rFonts w:asciiTheme="majorBidi" w:hAnsiTheme="majorBidi" w:cstheme="majorBidi"/>
              <w:sz w:val="24"/>
              <w:szCs w:val="24"/>
              <w:lang w:val="en-US"/>
            </w:rPr>
          </w:rPrChange>
        </w:rPr>
        <w:t>Non-Deterministic OS Latency Developing for general-purpose mobile operating systems (Android &amp; iOS) presents a Real-Time constraint.</w:t>
      </w:r>
    </w:p>
    <w:p w14:paraId="2FC0C1FD" w14:textId="6BC72F57" w:rsidR="007C76F6" w:rsidRPr="001C719D" w:rsidRDefault="007C76F6" w:rsidP="00217392">
      <w:pPr>
        <w:pStyle w:val="ae"/>
        <w:numPr>
          <w:ilvl w:val="0"/>
          <w:numId w:val="6"/>
        </w:numPr>
        <w:spacing w:before="240" w:after="240"/>
        <w:ind w:left="1800"/>
        <w:rPr>
          <w:rFonts w:asciiTheme="minorBidi" w:hAnsiTheme="minorBidi"/>
          <w:sz w:val="24"/>
          <w:szCs w:val="24"/>
          <w:lang w:val="en-US"/>
          <w:rPrChange w:id="755" w:author="יוני גרינברג" w:date="2026-01-06T11:40:00Z">
            <w:rPr>
              <w:rFonts w:asciiTheme="majorBidi" w:hAnsiTheme="majorBidi" w:cstheme="majorBidi"/>
              <w:sz w:val="24"/>
              <w:szCs w:val="24"/>
              <w:lang w:val="en-US"/>
            </w:rPr>
          </w:rPrChange>
        </w:rPr>
        <w:pPrChange w:id="756" w:author="יוני גרינברג" w:date="2026-01-07T12:07:00Z" w16du:dateUtc="2026-01-07T10:07:00Z">
          <w:pPr>
            <w:pStyle w:val="ae"/>
            <w:numPr>
              <w:numId w:val="6"/>
            </w:numPr>
            <w:spacing w:before="240" w:after="240"/>
            <w:ind w:left="1940" w:hanging="360"/>
          </w:pPr>
        </w:pPrChange>
      </w:pPr>
      <w:r w:rsidRPr="00241805">
        <w:rPr>
          <w:rFonts w:asciiTheme="minorBidi" w:hAnsiTheme="minorBidi"/>
          <w:b/>
          <w:bCs/>
          <w:sz w:val="24"/>
          <w:szCs w:val="24"/>
          <w:lang w:val="en-US"/>
          <w:rPrChange w:id="757" w:author="יוני גרינברג" w:date="2026-01-06T12:28:00Z">
            <w:rPr>
              <w:rFonts w:asciiTheme="majorBidi" w:hAnsiTheme="majorBidi" w:cstheme="majorBidi"/>
              <w:sz w:val="24"/>
              <w:szCs w:val="24"/>
              <w:lang w:val="en-US"/>
            </w:rPr>
          </w:rPrChange>
        </w:rPr>
        <w:t>The Issue:</w:t>
      </w:r>
      <w:r w:rsidRPr="001C719D">
        <w:rPr>
          <w:rFonts w:asciiTheme="minorBidi" w:hAnsiTheme="minorBidi"/>
          <w:sz w:val="24"/>
          <w:szCs w:val="24"/>
          <w:lang w:val="en-US"/>
          <w:rPrChange w:id="758" w:author="יוני גרינברג" w:date="2026-01-06T11:40:00Z">
            <w:rPr>
              <w:rFonts w:asciiTheme="majorBidi" w:hAnsiTheme="majorBidi" w:cstheme="majorBidi"/>
              <w:sz w:val="24"/>
              <w:szCs w:val="24"/>
              <w:lang w:val="en-US"/>
            </w:rPr>
          </w:rPrChange>
        </w:rPr>
        <w:t xml:space="preserve"> Neither Android nor iOS are hard Real-Time Operating Systems (RTOS). System scheduling, background processes, and </w:t>
      </w:r>
      <w:r w:rsidRPr="001C719D">
        <w:rPr>
          <w:rFonts w:asciiTheme="minorBidi" w:hAnsiTheme="minorBidi"/>
          <w:sz w:val="24"/>
          <w:szCs w:val="24"/>
          <w:lang w:val="en-US"/>
          <w:rPrChange w:id="759" w:author="יוני גרינברג" w:date="2026-01-06T11:40:00Z">
            <w:rPr>
              <w:rFonts w:asciiTheme="majorBidi" w:hAnsiTheme="majorBidi" w:cstheme="majorBidi"/>
              <w:sz w:val="24"/>
              <w:szCs w:val="24"/>
              <w:lang w:val="en-US"/>
            </w:rPr>
          </w:rPrChange>
        </w:rPr>
        <w:lastRenderedPageBreak/>
        <w:t>memory management can delay audio buffer delivery to the application layer.</w:t>
      </w:r>
      <w:r w:rsidR="00017FCD" w:rsidRPr="001C719D">
        <w:rPr>
          <w:rFonts w:asciiTheme="minorBidi" w:hAnsiTheme="minorBidi"/>
          <w:sz w:val="24"/>
          <w:szCs w:val="24"/>
          <w:lang w:val="en-US"/>
          <w:rPrChange w:id="760" w:author="יוני גרינברג" w:date="2026-01-06T11:40:00Z">
            <w:rPr>
              <w:lang w:val="en-US"/>
            </w:rPr>
          </w:rPrChange>
        </w:rPr>
        <w:t xml:space="preserve"> </w:t>
      </w:r>
      <w:r w:rsidR="00017FCD" w:rsidRPr="001C719D">
        <w:rPr>
          <w:rFonts w:asciiTheme="minorBidi" w:hAnsiTheme="minorBidi"/>
          <w:sz w:val="24"/>
          <w:szCs w:val="24"/>
          <w:rPrChange w:id="761" w:author="יוני גרינברג" w:date="2026-01-06T11:40:00Z">
            <w:rPr>
              <w:rFonts w:asciiTheme="majorBidi" w:hAnsiTheme="majorBidi" w:cstheme="majorBidi"/>
              <w:sz w:val="24"/>
              <w:szCs w:val="24"/>
            </w:rPr>
          </w:rPrChange>
        </w:rPr>
        <w:t>[9]</w:t>
      </w:r>
    </w:p>
    <w:p w14:paraId="0D0576EB" w14:textId="77777777" w:rsidR="00EB57AA" w:rsidRPr="001C719D" w:rsidRDefault="007C76F6" w:rsidP="00217392">
      <w:pPr>
        <w:spacing w:before="240" w:after="240"/>
        <w:ind w:left="1720" w:hanging="640"/>
        <w:rPr>
          <w:rFonts w:asciiTheme="minorBidi" w:hAnsiTheme="minorBidi"/>
          <w:sz w:val="24"/>
          <w:szCs w:val="24"/>
          <w:lang w:val="en-US"/>
          <w:rPrChange w:id="762" w:author="יוני גרינברג" w:date="2026-01-06T11:40:00Z">
            <w:rPr>
              <w:rFonts w:asciiTheme="majorBidi" w:hAnsiTheme="majorBidi" w:cstheme="majorBidi"/>
              <w:sz w:val="24"/>
              <w:szCs w:val="24"/>
              <w:lang w:val="en-US"/>
            </w:rPr>
          </w:rPrChange>
        </w:rPr>
        <w:pPrChange w:id="763" w:author="יוני גרינברג" w:date="2026-01-07T12:07:00Z" w16du:dateUtc="2026-01-07T10:07:00Z">
          <w:pPr>
            <w:spacing w:before="240" w:after="240"/>
            <w:ind w:left="2360" w:hanging="640"/>
          </w:pPr>
        </w:pPrChange>
      </w:pPr>
      <w:r w:rsidRPr="00241805">
        <w:rPr>
          <w:rFonts w:asciiTheme="minorBidi" w:hAnsiTheme="minorBidi"/>
          <w:b/>
          <w:bCs/>
          <w:sz w:val="24"/>
          <w:szCs w:val="24"/>
          <w:lang w:val="en-US"/>
          <w:rPrChange w:id="764" w:author="יוני גרינברג" w:date="2026-01-06T12:28:00Z">
            <w:rPr>
              <w:rFonts w:asciiTheme="majorBidi" w:hAnsiTheme="majorBidi" w:cstheme="majorBidi"/>
              <w:sz w:val="24"/>
              <w:szCs w:val="24"/>
              <w:lang w:val="en-US"/>
            </w:rPr>
          </w:rPrChange>
        </w:rPr>
        <w:t>The Risk:</w:t>
      </w:r>
      <w:r w:rsidRPr="001C719D">
        <w:rPr>
          <w:rFonts w:asciiTheme="minorBidi" w:hAnsiTheme="minorBidi"/>
          <w:sz w:val="24"/>
          <w:szCs w:val="24"/>
          <w:lang w:val="en-US"/>
          <w:rPrChange w:id="765" w:author="יוני גרינברג" w:date="2026-01-06T11:40:00Z">
            <w:rPr>
              <w:rFonts w:asciiTheme="majorBidi" w:hAnsiTheme="majorBidi" w:cstheme="majorBidi"/>
              <w:sz w:val="24"/>
              <w:szCs w:val="24"/>
              <w:lang w:val="en-US"/>
            </w:rPr>
          </w:rPrChange>
        </w:rPr>
        <w:t xml:space="preserve"> These unpredictable delays cause Buffer Underflows, resulting in permanent loss of incoming signal segments</w:t>
      </w:r>
    </w:p>
    <w:p w14:paraId="18AA2860" w14:textId="77777777" w:rsidR="00904544" w:rsidRDefault="00904544">
      <w:pPr>
        <w:spacing w:before="240" w:after="240"/>
        <w:ind w:left="1718" w:hanging="640"/>
        <w:rPr>
          <w:ins w:id="766" w:author="יוני גרינברג" w:date="2026-01-07T12:07:00Z" w16du:dateUtc="2026-01-07T10:07:00Z"/>
          <w:rFonts w:asciiTheme="minorBidi" w:hAnsiTheme="minorBidi"/>
          <w:sz w:val="24"/>
          <w:szCs w:val="24"/>
          <w:lang w:val="en-US"/>
        </w:rPr>
      </w:pPr>
    </w:p>
    <w:p w14:paraId="6AE0BB99" w14:textId="77777777" w:rsidR="00217392" w:rsidRPr="001C719D" w:rsidRDefault="00217392">
      <w:pPr>
        <w:spacing w:before="240" w:after="240"/>
        <w:ind w:left="1718" w:hanging="640"/>
        <w:rPr>
          <w:ins w:id="767" w:author="יוני גרינברג" w:date="2025-12-21T15:10:00Z"/>
          <w:rFonts w:asciiTheme="minorBidi" w:hAnsiTheme="minorBidi"/>
          <w:sz w:val="24"/>
          <w:szCs w:val="24"/>
          <w:lang w:val="en-US"/>
          <w:rPrChange w:id="768" w:author="יוני גרינברג" w:date="2026-01-06T11:40:00Z">
            <w:rPr>
              <w:ins w:id="769" w:author="יוני גרינברג" w:date="2025-12-21T15:10:00Z"/>
              <w:rFonts w:asciiTheme="majorBidi" w:hAnsiTheme="majorBidi" w:cstheme="majorBidi"/>
              <w:sz w:val="24"/>
              <w:szCs w:val="24"/>
              <w:lang w:val="en-US"/>
            </w:rPr>
          </w:rPrChange>
        </w:rPr>
        <w:pPrChange w:id="770" w:author="יוני גרינברג" w:date="2026-01-06T12:19:00Z">
          <w:pPr>
            <w:spacing w:before="240" w:after="240"/>
            <w:ind w:left="2360" w:hanging="640"/>
          </w:pPr>
        </w:pPrChange>
      </w:pPr>
    </w:p>
    <w:p w14:paraId="219011D5" w14:textId="77777777" w:rsidR="008E7348" w:rsidRPr="001C719D" w:rsidDel="004A11AC" w:rsidRDefault="008E7348">
      <w:pPr>
        <w:spacing w:before="240" w:after="240"/>
        <w:rPr>
          <w:del w:id="771" w:author="יוני גרינברג" w:date="2026-01-06T12:04:00Z"/>
          <w:rFonts w:asciiTheme="minorBidi" w:hAnsiTheme="minorBidi"/>
          <w:sz w:val="24"/>
          <w:szCs w:val="24"/>
          <w:lang w:val="en-US"/>
          <w:rPrChange w:id="772" w:author="יוני גרינברג" w:date="2026-01-06T11:40:00Z">
            <w:rPr>
              <w:del w:id="773" w:author="יוני גרינברג" w:date="2026-01-06T12:04:00Z"/>
              <w:rFonts w:asciiTheme="majorBidi" w:hAnsiTheme="majorBidi" w:cstheme="majorBidi"/>
              <w:sz w:val="24"/>
              <w:szCs w:val="24"/>
              <w:lang w:val="en-US"/>
            </w:rPr>
          </w:rPrChange>
        </w:rPr>
        <w:pPrChange w:id="774" w:author="יוני גרינברג" w:date="2026-01-06T12:04:00Z">
          <w:pPr>
            <w:spacing w:before="240" w:after="240"/>
            <w:ind w:left="2360" w:hanging="640"/>
          </w:pPr>
        </w:pPrChange>
      </w:pPr>
    </w:p>
    <w:p w14:paraId="4E95AACE" w14:textId="52713039" w:rsidR="007C76F6" w:rsidRPr="001C719D" w:rsidRDefault="007C76F6" w:rsidP="00217392">
      <w:pPr>
        <w:spacing w:before="240" w:after="240"/>
        <w:rPr>
          <w:rFonts w:asciiTheme="minorBidi" w:hAnsiTheme="minorBidi"/>
          <w:b/>
          <w:bCs/>
          <w:sz w:val="24"/>
          <w:szCs w:val="24"/>
          <w:lang w:val="en-US"/>
          <w:rPrChange w:id="775" w:author="יוני גרינברג" w:date="2026-01-06T11:40:00Z">
            <w:rPr>
              <w:rFonts w:asciiTheme="majorBidi" w:hAnsiTheme="majorBidi" w:cstheme="majorBidi"/>
              <w:b/>
              <w:bCs/>
              <w:sz w:val="24"/>
              <w:szCs w:val="24"/>
              <w:lang w:val="en-US"/>
            </w:rPr>
          </w:rPrChange>
        </w:rPr>
        <w:pPrChange w:id="776" w:author="יוני גרינברג" w:date="2026-01-07T11:57:00Z" w16du:dateUtc="2026-01-07T09:57:00Z">
          <w:pPr>
            <w:spacing w:before="240" w:after="240"/>
            <w:ind w:left="860" w:firstLine="720"/>
          </w:pPr>
        </w:pPrChange>
      </w:pPr>
      <w:r w:rsidRPr="001C719D">
        <w:rPr>
          <w:rFonts w:asciiTheme="minorBidi" w:hAnsiTheme="minorBidi"/>
          <w:b/>
          <w:bCs/>
          <w:sz w:val="24"/>
          <w:szCs w:val="24"/>
          <w:lang w:val="en-US"/>
          <w:rPrChange w:id="777" w:author="יוני גרינברג" w:date="2026-01-06T11:40:00Z">
            <w:rPr>
              <w:rFonts w:asciiTheme="majorBidi" w:hAnsiTheme="majorBidi" w:cstheme="majorBidi"/>
              <w:b/>
              <w:bCs/>
              <w:sz w:val="24"/>
              <w:szCs w:val="24"/>
              <w:lang w:val="en-US"/>
            </w:rPr>
          </w:rPrChange>
        </w:rPr>
        <w:t>1.5.1.1.</w:t>
      </w:r>
      <w:ins w:id="778" w:author="יוני גרינברג" w:date="2026-01-06T11:54:00Z">
        <w:r w:rsidR="00DA341C">
          <w:rPr>
            <w:rFonts w:asciiTheme="minorBidi" w:hAnsiTheme="minorBidi"/>
            <w:sz w:val="24"/>
            <w:szCs w:val="24"/>
            <w:lang w:val="en-US"/>
          </w:rPr>
          <w:t xml:space="preserve"> </w:t>
        </w:r>
      </w:ins>
      <w:del w:id="779" w:author="יוני גרינברג" w:date="2026-01-06T11:54:00Z">
        <w:r w:rsidRPr="001C719D" w:rsidDel="00DA341C">
          <w:rPr>
            <w:rFonts w:asciiTheme="minorBidi" w:hAnsiTheme="minorBidi"/>
            <w:sz w:val="24"/>
            <w:szCs w:val="24"/>
            <w:lang w:val="en-US"/>
            <w:rPrChange w:id="780" w:author="יוני גרינברג" w:date="2026-01-06T11:40:00Z">
              <w:rPr>
                <w:rFonts w:asciiTheme="majorBidi" w:hAnsiTheme="majorBidi" w:cstheme="majorBidi"/>
                <w:sz w:val="24"/>
                <w:szCs w:val="24"/>
                <w:lang w:val="en-US"/>
              </w:rPr>
            </w:rPrChange>
          </w:rPr>
          <w:delText xml:space="preserve">            </w:delText>
        </w:r>
      </w:del>
      <w:r w:rsidRPr="001C719D">
        <w:rPr>
          <w:rFonts w:asciiTheme="minorBidi" w:hAnsiTheme="minorBidi"/>
          <w:b/>
          <w:bCs/>
          <w:sz w:val="24"/>
          <w:szCs w:val="24"/>
          <w:lang w:val="en-US"/>
          <w:rPrChange w:id="781" w:author="יוני גרינברג" w:date="2026-01-06T11:40:00Z">
            <w:rPr>
              <w:rFonts w:asciiTheme="majorBidi" w:hAnsiTheme="majorBidi" w:cstheme="majorBidi"/>
              <w:b/>
              <w:bCs/>
              <w:sz w:val="24"/>
              <w:szCs w:val="24"/>
              <w:lang w:val="en-US"/>
            </w:rPr>
          </w:rPrChange>
        </w:rPr>
        <w:t>How do we plan to overcome them?</w:t>
      </w:r>
    </w:p>
    <w:p w14:paraId="622CD315" w14:textId="0FDB0004" w:rsidR="007C76F6" w:rsidRPr="001C719D" w:rsidRDefault="007C76F6" w:rsidP="00217392">
      <w:pPr>
        <w:pStyle w:val="ae"/>
        <w:numPr>
          <w:ilvl w:val="0"/>
          <w:numId w:val="6"/>
        </w:numPr>
        <w:spacing w:before="240" w:after="240"/>
        <w:ind w:left="1440"/>
        <w:rPr>
          <w:rFonts w:asciiTheme="minorBidi" w:hAnsiTheme="minorBidi"/>
          <w:sz w:val="24"/>
          <w:szCs w:val="24"/>
          <w:lang w:val="en-US"/>
          <w:rPrChange w:id="782" w:author="יוני גרינברג" w:date="2026-01-06T11:40:00Z">
            <w:rPr>
              <w:rFonts w:asciiTheme="majorBidi" w:hAnsiTheme="majorBidi" w:cstheme="majorBidi"/>
              <w:sz w:val="24"/>
              <w:szCs w:val="24"/>
              <w:lang w:val="en-US"/>
            </w:rPr>
          </w:rPrChange>
        </w:rPr>
        <w:pPrChange w:id="783"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784" w:author="יוני גרינברג" w:date="2026-01-06T11:40:00Z">
            <w:rPr>
              <w:rFonts w:asciiTheme="majorBidi" w:hAnsiTheme="majorBidi" w:cstheme="majorBidi"/>
              <w:sz w:val="24"/>
              <w:szCs w:val="24"/>
              <w:lang w:val="en-US"/>
            </w:rPr>
          </w:rPrChange>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1C719D" w:rsidRDefault="007C76F6" w:rsidP="00217392">
      <w:pPr>
        <w:pStyle w:val="ae"/>
        <w:numPr>
          <w:ilvl w:val="0"/>
          <w:numId w:val="6"/>
        </w:numPr>
        <w:spacing w:before="240" w:after="240"/>
        <w:ind w:left="1440"/>
        <w:rPr>
          <w:rFonts w:asciiTheme="minorBidi" w:hAnsiTheme="minorBidi"/>
          <w:sz w:val="24"/>
          <w:szCs w:val="24"/>
          <w:lang w:val="en-US"/>
          <w:rPrChange w:id="785" w:author="יוני גרינברג" w:date="2026-01-06T11:40:00Z">
            <w:rPr>
              <w:rFonts w:asciiTheme="majorBidi" w:hAnsiTheme="majorBidi" w:cstheme="majorBidi"/>
              <w:sz w:val="24"/>
              <w:szCs w:val="24"/>
              <w:lang w:val="en-US"/>
            </w:rPr>
          </w:rPrChange>
        </w:rPr>
        <w:pPrChange w:id="786"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787" w:author="יוני גרינברג" w:date="2026-01-06T11:40:00Z">
            <w:rPr>
              <w:rFonts w:asciiTheme="majorBidi" w:hAnsiTheme="majorBidi" w:cstheme="majorBidi"/>
              <w:sz w:val="24"/>
              <w:szCs w:val="24"/>
              <w:lang w:val="en-US"/>
            </w:rPr>
          </w:rPrChange>
        </w:rPr>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1C719D" w:rsidRDefault="007C76F6" w:rsidP="00217392">
      <w:pPr>
        <w:pStyle w:val="ae"/>
        <w:numPr>
          <w:ilvl w:val="0"/>
          <w:numId w:val="6"/>
        </w:numPr>
        <w:spacing w:before="240" w:after="240"/>
        <w:ind w:left="1440"/>
        <w:rPr>
          <w:rFonts w:asciiTheme="minorBidi" w:hAnsiTheme="minorBidi"/>
          <w:sz w:val="24"/>
          <w:szCs w:val="24"/>
          <w:rtl/>
          <w:lang w:val="en-US"/>
          <w:rPrChange w:id="788" w:author="יוני גרינברג" w:date="2026-01-06T11:40:00Z">
            <w:rPr>
              <w:rFonts w:asciiTheme="majorBidi" w:hAnsiTheme="majorBidi" w:cstheme="majorBidi"/>
              <w:sz w:val="24"/>
              <w:szCs w:val="24"/>
              <w:rtl/>
              <w:lang w:val="en-US"/>
            </w:rPr>
          </w:rPrChange>
        </w:rPr>
        <w:pPrChange w:id="789" w:author="יוני גרינברג" w:date="2026-01-07T12:07:00Z" w16du:dateUtc="2026-01-07T10:07:00Z">
          <w:pPr>
            <w:pStyle w:val="ae"/>
            <w:numPr>
              <w:numId w:val="6"/>
            </w:numPr>
            <w:spacing w:before="240" w:after="240"/>
            <w:ind w:left="1940" w:hanging="360"/>
          </w:pPr>
        </w:pPrChange>
      </w:pPr>
      <w:r w:rsidRPr="001C719D">
        <w:rPr>
          <w:rFonts w:asciiTheme="minorBidi" w:hAnsiTheme="minorBidi"/>
          <w:sz w:val="24"/>
          <w:szCs w:val="24"/>
          <w:lang w:val="en-US"/>
          <w:rPrChange w:id="790" w:author="יוני גרינברג" w:date="2026-01-06T11:40:00Z">
            <w:rPr>
              <w:rFonts w:asciiTheme="majorBidi" w:hAnsiTheme="majorBidi" w:cstheme="majorBidi"/>
              <w:sz w:val="24"/>
              <w:szCs w:val="24"/>
              <w:lang w:val="en-US"/>
            </w:rPr>
          </w:rPrChange>
        </w:rPr>
        <w:t>Multi-platform Management: To handle non-deterministic delays on Android and iOS, we will use multi-threaded architecture. This decouples the high priority recording task from processing, preventing data loss during OS lags.</w:t>
      </w:r>
    </w:p>
    <w:p w14:paraId="355E7A8F" w14:textId="02A7FBF6" w:rsidR="00BD16DC" w:rsidRPr="001C719D" w:rsidRDefault="00C7700C" w:rsidP="00217392">
      <w:pPr>
        <w:spacing w:before="240" w:after="240"/>
        <w:ind w:left="640" w:hanging="640"/>
        <w:rPr>
          <w:rFonts w:asciiTheme="minorBidi" w:hAnsiTheme="minorBidi"/>
          <w:b/>
          <w:bCs/>
          <w:sz w:val="24"/>
          <w:szCs w:val="24"/>
          <w:lang w:val="en-US"/>
          <w:rPrChange w:id="791" w:author="יוני גרינברג" w:date="2026-01-06T11:40:00Z">
            <w:rPr>
              <w:rFonts w:asciiTheme="majorBidi" w:hAnsiTheme="majorBidi" w:cstheme="majorBidi"/>
              <w:b/>
              <w:bCs/>
              <w:sz w:val="24"/>
              <w:szCs w:val="24"/>
              <w:lang w:val="en-US"/>
            </w:rPr>
          </w:rPrChange>
        </w:rPr>
        <w:pPrChange w:id="792" w:author="יוני גרינברג" w:date="2026-01-07T11:57:00Z" w16du:dateUtc="2026-01-07T09:57:00Z">
          <w:pPr>
            <w:spacing w:before="240" w:after="240"/>
            <w:ind w:left="2360" w:hanging="640"/>
          </w:pPr>
        </w:pPrChange>
      </w:pPr>
      <w:r w:rsidRPr="001C719D">
        <w:rPr>
          <w:rFonts w:asciiTheme="minorBidi" w:hAnsiTheme="minorBidi"/>
          <w:b/>
          <w:bCs/>
          <w:sz w:val="24"/>
          <w:szCs w:val="24"/>
          <w:lang w:val="en-US"/>
          <w:rPrChange w:id="793" w:author="יוני גרינברג" w:date="2026-01-06T11:40:00Z">
            <w:rPr>
              <w:rFonts w:asciiTheme="majorBidi" w:hAnsiTheme="majorBidi" w:cstheme="majorBidi"/>
              <w:b/>
              <w:bCs/>
              <w:sz w:val="24"/>
              <w:szCs w:val="24"/>
              <w:lang w:val="en-US"/>
            </w:rPr>
          </w:rPrChange>
        </w:rPr>
        <w:t>1.5.1.2</w:t>
      </w:r>
      <w:del w:id="794" w:author="יוני גרינברג" w:date="2026-01-06T11:54:00Z">
        <w:r w:rsidRPr="001C719D" w:rsidDel="00DA341C">
          <w:rPr>
            <w:rFonts w:asciiTheme="minorBidi" w:hAnsiTheme="minorBidi"/>
            <w:b/>
            <w:bCs/>
            <w:sz w:val="24"/>
            <w:szCs w:val="24"/>
            <w:lang w:val="en-US"/>
            <w:rPrChange w:id="795" w:author="יוני גרינברג" w:date="2026-01-06T11:40:00Z">
              <w:rPr>
                <w:rFonts w:asciiTheme="majorBidi" w:hAnsiTheme="majorBidi" w:cstheme="majorBidi"/>
                <w:b/>
                <w:bCs/>
                <w:sz w:val="24"/>
                <w:szCs w:val="24"/>
                <w:lang w:val="en-US"/>
              </w:rPr>
            </w:rPrChange>
          </w:rPr>
          <w:delText>.</w:delText>
        </w:r>
        <w:r w:rsidRPr="001C719D" w:rsidDel="00DA341C">
          <w:rPr>
            <w:rFonts w:asciiTheme="minorBidi" w:hAnsiTheme="minorBidi"/>
            <w:sz w:val="24"/>
            <w:szCs w:val="24"/>
            <w:lang w:val="en-US"/>
            <w:rPrChange w:id="796" w:author="יוני גרינברג" w:date="2026-01-06T11:40:00Z">
              <w:rPr>
                <w:rFonts w:asciiTheme="majorBidi" w:hAnsiTheme="majorBidi" w:cstheme="majorBidi"/>
                <w:sz w:val="24"/>
                <w:szCs w:val="24"/>
                <w:lang w:val="en-US"/>
              </w:rPr>
            </w:rPrChange>
          </w:rPr>
          <w:delText xml:space="preserve">            </w:delText>
        </w:r>
      </w:del>
      <w:ins w:id="797" w:author="יוני גרינברג" w:date="2026-01-06T11:54:00Z">
        <w:r w:rsidR="00DA341C" w:rsidRPr="001C719D">
          <w:rPr>
            <w:rFonts w:asciiTheme="minorBidi" w:hAnsiTheme="minorBidi"/>
            <w:b/>
            <w:bCs/>
            <w:sz w:val="24"/>
            <w:szCs w:val="24"/>
            <w:lang w:val="en-US"/>
            <w:rPrChange w:id="798" w:author="יוני גרינברג" w:date="2026-01-06T11:40:00Z">
              <w:rPr>
                <w:rFonts w:asciiTheme="majorBidi" w:hAnsiTheme="majorBidi" w:cstheme="majorBidi"/>
                <w:b/>
                <w:bCs/>
                <w:sz w:val="24"/>
                <w:szCs w:val="24"/>
                <w:lang w:val="en-US"/>
              </w:rPr>
            </w:rPrChange>
          </w:rPr>
          <w:t>.</w:t>
        </w:r>
        <w:r w:rsidR="00DA341C">
          <w:rPr>
            <w:rFonts w:asciiTheme="minorBidi" w:hAnsiTheme="minorBidi"/>
            <w:sz w:val="24"/>
            <w:szCs w:val="24"/>
            <w:lang w:val="en-US"/>
          </w:rPr>
          <w:t xml:space="preserve"> </w:t>
        </w:r>
      </w:ins>
      <w:r w:rsidRPr="001C719D">
        <w:rPr>
          <w:rFonts w:asciiTheme="minorBidi" w:hAnsiTheme="minorBidi"/>
          <w:b/>
          <w:bCs/>
          <w:sz w:val="24"/>
          <w:szCs w:val="24"/>
          <w:lang w:val="en-US"/>
          <w:rPrChange w:id="799" w:author="יוני גרינברג" w:date="2026-01-06T11:40:00Z">
            <w:rPr>
              <w:rFonts w:asciiTheme="majorBidi" w:hAnsiTheme="majorBidi" w:cstheme="majorBidi"/>
              <w:b/>
              <w:bCs/>
              <w:sz w:val="24"/>
              <w:szCs w:val="24"/>
              <w:lang w:val="en-US"/>
            </w:rPr>
          </w:rPrChange>
        </w:rPr>
        <w:t>What do we do if our expectations do not hold?</w:t>
      </w:r>
    </w:p>
    <w:p w14:paraId="646939A6" w14:textId="4566490D" w:rsidR="00367EC8" w:rsidRPr="001C719D" w:rsidRDefault="00367EC8" w:rsidP="00217392">
      <w:pPr>
        <w:pStyle w:val="ae"/>
        <w:numPr>
          <w:ilvl w:val="0"/>
          <w:numId w:val="7"/>
        </w:numPr>
        <w:spacing w:before="240" w:after="240"/>
        <w:ind w:left="1440"/>
        <w:rPr>
          <w:rFonts w:asciiTheme="minorBidi" w:hAnsiTheme="minorBidi"/>
          <w:sz w:val="24"/>
          <w:szCs w:val="24"/>
          <w:lang w:val="en-US"/>
          <w:rPrChange w:id="800" w:author="יוני גרינברג" w:date="2026-01-06T11:40:00Z">
            <w:rPr>
              <w:rFonts w:asciiTheme="majorBidi" w:hAnsiTheme="majorBidi" w:cstheme="majorBidi"/>
              <w:sz w:val="24"/>
              <w:szCs w:val="24"/>
              <w:lang w:val="en-US"/>
            </w:rPr>
          </w:rPrChange>
        </w:rPr>
        <w:pPrChange w:id="801"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802" w:author="יוני גרינברג" w:date="2026-01-06T11:40:00Z">
            <w:rPr>
              <w:rFonts w:asciiTheme="majorBidi" w:hAnsiTheme="majorBidi" w:cstheme="majorBidi"/>
              <w:sz w:val="24"/>
              <w:szCs w:val="24"/>
              <w:lang w:val="en-US"/>
            </w:rPr>
          </w:rPrChange>
        </w:rPr>
        <w:t>Fallback A: Lower Data Rate: If the Bit Error Rate (BER) is high due to echoes, we will increase the symbol duration (e.g., to 1.0ms), sacrificing speed for higher stability.</w:t>
      </w:r>
    </w:p>
    <w:p w14:paraId="1996DA6A" w14:textId="77777777" w:rsidR="00367EC8" w:rsidRPr="001C719D" w:rsidRDefault="00367EC8" w:rsidP="00217392">
      <w:pPr>
        <w:pStyle w:val="ae"/>
        <w:numPr>
          <w:ilvl w:val="0"/>
          <w:numId w:val="7"/>
        </w:numPr>
        <w:spacing w:before="240" w:after="240"/>
        <w:ind w:left="1440"/>
        <w:rPr>
          <w:rFonts w:asciiTheme="minorBidi" w:hAnsiTheme="minorBidi"/>
          <w:sz w:val="24"/>
          <w:szCs w:val="24"/>
          <w:lang w:val="en-US"/>
          <w:rPrChange w:id="803" w:author="יוני גרינברג" w:date="2026-01-06T11:40:00Z">
            <w:rPr>
              <w:rFonts w:asciiTheme="majorBidi" w:hAnsiTheme="majorBidi" w:cstheme="majorBidi"/>
              <w:sz w:val="24"/>
              <w:szCs w:val="24"/>
              <w:lang w:val="en-US"/>
            </w:rPr>
          </w:rPrChange>
        </w:rPr>
        <w:pPrChange w:id="804"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805" w:author="יוני גרינברג" w:date="2026-01-06T11:40:00Z">
            <w:rPr>
              <w:rFonts w:asciiTheme="majorBidi" w:hAnsiTheme="majorBidi" w:cstheme="majorBidi"/>
              <w:sz w:val="24"/>
              <w:szCs w:val="24"/>
              <w:lang w:val="en-US"/>
            </w:rPr>
          </w:rPrChange>
        </w:rPr>
        <w:t>Fallback B: Forward Error Correction (FEC): If retransmissions become too frequent, we will implement error-correcting codes (e.g., Hamming Code) to repair single-bit errors locally without resending packets.</w:t>
      </w:r>
    </w:p>
    <w:p w14:paraId="0956443D" w14:textId="721137CE" w:rsidR="00367EC8" w:rsidRPr="001C719D" w:rsidRDefault="00367EC8" w:rsidP="00217392">
      <w:pPr>
        <w:pStyle w:val="ae"/>
        <w:numPr>
          <w:ilvl w:val="0"/>
          <w:numId w:val="7"/>
        </w:numPr>
        <w:spacing w:before="240" w:after="240"/>
        <w:ind w:left="1440"/>
        <w:rPr>
          <w:rFonts w:asciiTheme="minorBidi" w:hAnsiTheme="minorBidi"/>
          <w:sz w:val="24"/>
          <w:szCs w:val="24"/>
          <w:lang w:val="en-US"/>
          <w:rPrChange w:id="806" w:author="יוני גרינברג" w:date="2026-01-06T11:40:00Z">
            <w:rPr>
              <w:rFonts w:asciiTheme="majorBidi" w:hAnsiTheme="majorBidi" w:cstheme="majorBidi"/>
              <w:sz w:val="24"/>
              <w:szCs w:val="24"/>
              <w:lang w:val="en-US"/>
            </w:rPr>
          </w:rPrChange>
        </w:rPr>
        <w:pPrChange w:id="807" w:author="יוני גרינברג" w:date="2026-01-07T12:07:00Z" w16du:dateUtc="2026-01-07T10:07:00Z">
          <w:pPr>
            <w:pStyle w:val="ae"/>
            <w:numPr>
              <w:numId w:val="7"/>
            </w:numPr>
            <w:spacing w:before="240" w:after="240"/>
            <w:ind w:left="2080" w:hanging="360"/>
          </w:pPr>
        </w:pPrChange>
      </w:pPr>
      <w:r w:rsidRPr="001C719D">
        <w:rPr>
          <w:rFonts w:asciiTheme="minorBidi" w:hAnsiTheme="minorBidi"/>
          <w:sz w:val="24"/>
          <w:szCs w:val="24"/>
          <w:lang w:val="en-US"/>
          <w:rPrChange w:id="808" w:author="יוני גרינברג" w:date="2026-01-06T11:40:00Z">
            <w:rPr>
              <w:rFonts w:asciiTheme="majorBidi" w:hAnsiTheme="majorBidi" w:cstheme="majorBidi"/>
              <w:sz w:val="24"/>
              <w:szCs w:val="24"/>
              <w:lang w:val="en-US"/>
            </w:rPr>
          </w:rPrChange>
        </w:rPr>
        <w:t>Fallback C: Protocol Simplification: If the RTS/CTS handshake creates too much latency for short messages, we will revert to a basic "Listen-Before-Talk" scheme without the handshake overhead.</w:t>
      </w:r>
    </w:p>
    <w:p w14:paraId="47D21E37" w14:textId="77777777" w:rsidR="00367EC8" w:rsidRPr="001C719D" w:rsidRDefault="00367EC8">
      <w:pPr>
        <w:spacing w:before="240" w:after="240"/>
        <w:ind w:left="2360" w:hanging="640"/>
        <w:rPr>
          <w:rFonts w:asciiTheme="minorBidi" w:hAnsiTheme="minorBidi"/>
          <w:b/>
          <w:bCs/>
          <w:sz w:val="24"/>
          <w:szCs w:val="24"/>
          <w:lang w:val="en-US"/>
          <w:rPrChange w:id="809" w:author="יוני גרינברג" w:date="2026-01-06T11:40:00Z">
            <w:rPr>
              <w:rFonts w:asciiTheme="majorBidi" w:hAnsiTheme="majorBidi" w:cstheme="majorBidi"/>
              <w:b/>
              <w:bCs/>
              <w:sz w:val="24"/>
              <w:szCs w:val="24"/>
              <w:lang w:val="en-US"/>
            </w:rPr>
          </w:rPrChange>
        </w:rPr>
      </w:pPr>
    </w:p>
    <w:p w14:paraId="59DCCCDE" w14:textId="5B64D741" w:rsidR="00BD16DC" w:rsidRPr="001C719D" w:rsidRDefault="00C7700C" w:rsidP="00217392">
      <w:pPr>
        <w:spacing w:before="240" w:after="240"/>
        <w:ind w:left="280" w:hanging="280"/>
        <w:rPr>
          <w:rFonts w:asciiTheme="minorBidi" w:hAnsiTheme="minorBidi"/>
          <w:b/>
          <w:bCs/>
          <w:sz w:val="24"/>
          <w:szCs w:val="24"/>
          <w:lang w:val="en-US"/>
          <w:rPrChange w:id="810" w:author="יוני גרינברג" w:date="2026-01-06T11:40:00Z">
            <w:rPr>
              <w:rFonts w:asciiTheme="majorBidi" w:hAnsiTheme="majorBidi" w:cstheme="majorBidi"/>
              <w:b/>
              <w:bCs/>
              <w:sz w:val="24"/>
              <w:szCs w:val="24"/>
              <w:lang w:val="en-US"/>
            </w:rPr>
          </w:rPrChange>
        </w:rPr>
        <w:pPrChange w:id="811" w:author="יוני גרינברג" w:date="2026-01-07T11:57:00Z" w16du:dateUtc="2026-01-07T09:57:00Z">
          <w:pPr>
            <w:spacing w:before="240" w:after="240"/>
            <w:ind w:left="1720" w:hanging="280"/>
          </w:pPr>
        </w:pPrChange>
      </w:pPr>
      <w:r w:rsidRPr="001C719D">
        <w:rPr>
          <w:rFonts w:asciiTheme="minorBidi" w:hAnsiTheme="minorBidi"/>
          <w:b/>
          <w:bCs/>
          <w:sz w:val="24"/>
          <w:szCs w:val="24"/>
          <w:lang w:val="en-US"/>
          <w:rPrChange w:id="812" w:author="יוני גרינברג" w:date="2026-01-06T11:40:00Z">
            <w:rPr>
              <w:rFonts w:asciiTheme="majorBidi" w:hAnsiTheme="majorBidi" w:cstheme="majorBidi"/>
              <w:b/>
              <w:bCs/>
              <w:sz w:val="24"/>
              <w:szCs w:val="24"/>
              <w:lang w:val="en-US"/>
            </w:rPr>
          </w:rPrChange>
        </w:rPr>
        <w:t>1.5.</w:t>
      </w:r>
      <w:del w:id="813" w:author="יוני גרינברג" w:date="2025-12-21T15:11:00Z">
        <w:r w:rsidR="00F64D36" w:rsidRPr="001C719D" w:rsidDel="008E7348">
          <w:rPr>
            <w:rFonts w:asciiTheme="minorBidi" w:hAnsiTheme="minorBidi"/>
            <w:b/>
            <w:bCs/>
            <w:sz w:val="24"/>
            <w:szCs w:val="24"/>
            <w:lang w:val="en-US"/>
            <w:rPrChange w:id="814" w:author="יוני גרינברג" w:date="2026-01-06T11:40:00Z">
              <w:rPr>
                <w:rFonts w:asciiTheme="majorBidi" w:hAnsiTheme="majorBidi" w:cstheme="majorBidi"/>
                <w:b/>
                <w:bCs/>
                <w:sz w:val="24"/>
                <w:szCs w:val="24"/>
                <w:lang w:val="en-US"/>
              </w:rPr>
            </w:rPrChange>
          </w:rPr>
          <w:delText>3</w:delText>
        </w:r>
      </w:del>
      <w:ins w:id="815" w:author="יוני גרינברג" w:date="2025-12-21T15:11:00Z">
        <w:r w:rsidR="008E7348" w:rsidRPr="001C719D">
          <w:rPr>
            <w:rFonts w:asciiTheme="minorBidi" w:hAnsiTheme="minorBidi"/>
            <w:b/>
            <w:bCs/>
            <w:sz w:val="24"/>
            <w:szCs w:val="24"/>
            <w:lang w:val="en-US"/>
            <w:rPrChange w:id="816" w:author="יוני גרינברג" w:date="2026-01-06T11:40:00Z">
              <w:rPr>
                <w:rFonts w:asciiTheme="majorBidi" w:hAnsiTheme="majorBidi" w:cstheme="majorBidi"/>
                <w:b/>
                <w:bCs/>
                <w:sz w:val="24"/>
                <w:szCs w:val="24"/>
                <w:lang w:val="en-US"/>
              </w:rPr>
            </w:rPrChange>
          </w:rPr>
          <w:t>2</w:t>
        </w:r>
      </w:ins>
      <w:r w:rsidRPr="001C719D">
        <w:rPr>
          <w:rFonts w:asciiTheme="minorBidi" w:hAnsiTheme="minorBidi"/>
          <w:b/>
          <w:bCs/>
          <w:sz w:val="24"/>
          <w:szCs w:val="24"/>
          <w:lang w:val="en-US"/>
          <w:rPrChange w:id="817" w:author="יוני גרינברג" w:date="2026-01-06T11:40:00Z">
            <w:rPr>
              <w:rFonts w:asciiTheme="majorBidi" w:hAnsiTheme="majorBidi" w:cstheme="majorBidi"/>
              <w:b/>
              <w:bCs/>
              <w:sz w:val="24"/>
              <w:szCs w:val="24"/>
              <w:lang w:val="en-US"/>
            </w:rPr>
          </w:rPrChange>
        </w:rPr>
        <w:t>.</w:t>
      </w:r>
      <w:r w:rsidRPr="001C719D">
        <w:rPr>
          <w:rFonts w:asciiTheme="minorBidi" w:hAnsiTheme="minorBidi"/>
          <w:sz w:val="24"/>
          <w:szCs w:val="24"/>
          <w:lang w:val="en-US"/>
          <w:rPrChange w:id="818" w:author="יוני גרינברג" w:date="2026-01-06T11:40:00Z">
            <w:rPr>
              <w:rFonts w:asciiTheme="majorBidi" w:hAnsiTheme="majorBidi" w:cstheme="majorBidi"/>
              <w:sz w:val="24"/>
              <w:szCs w:val="24"/>
              <w:lang w:val="en-US"/>
            </w:rPr>
          </w:rPrChange>
        </w:rPr>
        <w:t xml:space="preserve"> </w:t>
      </w:r>
      <w:r w:rsidRPr="001C719D">
        <w:rPr>
          <w:rFonts w:asciiTheme="minorBidi" w:hAnsiTheme="minorBidi"/>
          <w:b/>
          <w:bCs/>
          <w:sz w:val="24"/>
          <w:szCs w:val="24"/>
          <w:lang w:val="en-US"/>
          <w:rPrChange w:id="819" w:author="יוני גרינברג" w:date="2026-01-06T11:40:00Z">
            <w:rPr>
              <w:rFonts w:asciiTheme="majorBidi" w:hAnsiTheme="majorBidi" w:cstheme="majorBidi"/>
              <w:b/>
              <w:bCs/>
              <w:sz w:val="24"/>
              <w:szCs w:val="24"/>
              <w:lang w:val="en-US"/>
            </w:rPr>
          </w:rPrChange>
        </w:rPr>
        <w:t>Hardware equipment</w:t>
      </w:r>
    </w:p>
    <w:p w14:paraId="6F6B78C1" w14:textId="602EFA93" w:rsidR="00894AE7" w:rsidRPr="001C719D" w:rsidRDefault="00894AE7" w:rsidP="00217392">
      <w:pPr>
        <w:spacing w:before="240" w:after="240"/>
        <w:ind w:left="1140" w:hanging="60"/>
        <w:rPr>
          <w:ins w:id="820" w:author="יוני גרינברג" w:date="2025-12-21T15:10:00Z"/>
          <w:rFonts w:asciiTheme="minorBidi" w:hAnsiTheme="minorBidi"/>
          <w:sz w:val="24"/>
          <w:szCs w:val="24"/>
          <w:lang w:val="en-US"/>
          <w:rPrChange w:id="821" w:author="יוני גרינברג" w:date="2026-01-06T11:40:00Z">
            <w:rPr>
              <w:ins w:id="822" w:author="יוני גרינברג" w:date="2025-12-21T15:10:00Z"/>
              <w:rFonts w:asciiTheme="majorBidi" w:hAnsiTheme="majorBidi" w:cstheme="majorBidi"/>
              <w:sz w:val="24"/>
              <w:szCs w:val="24"/>
              <w:lang w:val="en-US"/>
            </w:rPr>
          </w:rPrChange>
        </w:rPr>
        <w:pPrChange w:id="823" w:author="יוני גרינברג" w:date="2026-01-07T12:07:00Z" w16du:dateUtc="2026-01-07T10:07:00Z">
          <w:pPr>
            <w:spacing w:before="240" w:after="240"/>
            <w:ind w:left="1720" w:hanging="60"/>
          </w:pPr>
        </w:pPrChange>
      </w:pPr>
      <w:r w:rsidRPr="004A11AC">
        <w:rPr>
          <w:rFonts w:asciiTheme="minorBidi" w:hAnsiTheme="minorBidi"/>
          <w:b/>
          <w:bCs/>
          <w:sz w:val="24"/>
          <w:szCs w:val="24"/>
          <w:lang w:val="en-US"/>
          <w:rPrChange w:id="824" w:author="יוני גרינברג" w:date="2026-01-06T12:05:00Z">
            <w:rPr>
              <w:rFonts w:asciiTheme="majorBidi" w:hAnsiTheme="majorBidi" w:cstheme="majorBidi"/>
              <w:sz w:val="24"/>
              <w:szCs w:val="24"/>
              <w:lang w:val="en-US"/>
            </w:rPr>
          </w:rPrChange>
        </w:rPr>
        <w:t>Mobile Devices (Nodes):</w:t>
      </w:r>
      <w:r w:rsidRPr="001C719D">
        <w:rPr>
          <w:rFonts w:asciiTheme="minorBidi" w:hAnsiTheme="minorBidi"/>
          <w:sz w:val="24"/>
          <w:szCs w:val="24"/>
          <w:lang w:val="en-US"/>
          <w:rPrChange w:id="825" w:author="יוני גרינברג" w:date="2026-01-06T11:40:00Z">
            <w:rPr>
              <w:rFonts w:asciiTheme="majorBidi" w:hAnsiTheme="majorBidi" w:cstheme="majorBidi"/>
              <w:sz w:val="24"/>
              <w:szCs w:val="24"/>
              <w:lang w:val="en-US"/>
            </w:rPr>
          </w:rPrChange>
        </w:rPr>
        <w:t xml:space="preserve"> The system relies on standard smartphones running Android and iOS. The project must be tested on a variety of models (e.g., Samsung, Pixel, iPhone), as different manufacturers use different audio chipsets and microphone placements.</w:t>
      </w:r>
    </w:p>
    <w:p w14:paraId="672AD253" w14:textId="77777777" w:rsidR="008E7348" w:rsidRPr="001C719D" w:rsidRDefault="008E7348" w:rsidP="005038D4">
      <w:pPr>
        <w:spacing w:before="240" w:after="240"/>
        <w:ind w:left="1720" w:hanging="60"/>
        <w:rPr>
          <w:ins w:id="826" w:author="יוני גרינברג" w:date="2025-12-21T15:10:00Z"/>
          <w:rFonts w:asciiTheme="minorBidi" w:hAnsiTheme="minorBidi"/>
          <w:sz w:val="24"/>
          <w:szCs w:val="24"/>
          <w:lang w:val="en-US"/>
          <w:rPrChange w:id="827" w:author="יוני גרינברג" w:date="2026-01-06T11:40:00Z">
            <w:rPr>
              <w:ins w:id="828" w:author="יוני גרינברג" w:date="2025-12-21T15:10:00Z"/>
              <w:rFonts w:asciiTheme="majorBidi" w:hAnsiTheme="majorBidi" w:cstheme="majorBidi"/>
              <w:sz w:val="24"/>
              <w:szCs w:val="24"/>
              <w:lang w:val="en-US"/>
            </w:rPr>
          </w:rPrChange>
        </w:rPr>
      </w:pPr>
    </w:p>
    <w:p w14:paraId="25CD8B8A" w14:textId="77777777" w:rsidR="008E7348" w:rsidRPr="001C719D" w:rsidRDefault="008E7348" w:rsidP="005038D4">
      <w:pPr>
        <w:spacing w:before="240" w:after="240"/>
        <w:ind w:left="1720" w:hanging="60"/>
        <w:rPr>
          <w:ins w:id="829" w:author="יוני גרינברג" w:date="2025-12-21T15:10:00Z"/>
          <w:rFonts w:asciiTheme="minorBidi" w:hAnsiTheme="minorBidi"/>
          <w:sz w:val="24"/>
          <w:szCs w:val="24"/>
          <w:lang w:val="en-US"/>
          <w:rPrChange w:id="830" w:author="יוני גרינברג" w:date="2026-01-06T11:40:00Z">
            <w:rPr>
              <w:ins w:id="831" w:author="יוני גרינברג" w:date="2025-12-21T15:10:00Z"/>
              <w:rFonts w:asciiTheme="majorBidi" w:hAnsiTheme="majorBidi" w:cstheme="majorBidi"/>
              <w:sz w:val="24"/>
              <w:szCs w:val="24"/>
              <w:lang w:val="en-US"/>
            </w:rPr>
          </w:rPrChange>
        </w:rPr>
      </w:pPr>
    </w:p>
    <w:p w14:paraId="7861878C" w14:textId="77777777" w:rsidR="008E7348" w:rsidRPr="001C719D" w:rsidRDefault="008E7348" w:rsidP="005038D4">
      <w:pPr>
        <w:spacing w:before="240" w:after="240"/>
        <w:ind w:left="1720" w:hanging="60"/>
        <w:rPr>
          <w:ins w:id="832" w:author="יוני גרינברג" w:date="2025-12-21T15:10:00Z"/>
          <w:rFonts w:asciiTheme="minorBidi" w:hAnsiTheme="minorBidi"/>
          <w:sz w:val="24"/>
          <w:szCs w:val="24"/>
          <w:lang w:val="en-US"/>
          <w:rPrChange w:id="833" w:author="יוני גרינברג" w:date="2026-01-06T11:40:00Z">
            <w:rPr>
              <w:ins w:id="834" w:author="יוני גרינברג" w:date="2025-12-21T15:10:00Z"/>
              <w:rFonts w:asciiTheme="majorBidi" w:hAnsiTheme="majorBidi" w:cstheme="majorBidi"/>
              <w:sz w:val="24"/>
              <w:szCs w:val="24"/>
              <w:lang w:val="en-US"/>
            </w:rPr>
          </w:rPrChange>
        </w:rPr>
      </w:pPr>
    </w:p>
    <w:p w14:paraId="53102CE4" w14:textId="77777777" w:rsidR="008E7348" w:rsidRDefault="008E7348" w:rsidP="005038D4">
      <w:pPr>
        <w:spacing w:before="240" w:after="240"/>
        <w:ind w:left="1720" w:hanging="60"/>
        <w:rPr>
          <w:ins w:id="835" w:author="יוני גרינברג" w:date="2026-01-07T12:07:00Z" w16du:dateUtc="2026-01-07T10:07:00Z"/>
          <w:rFonts w:asciiTheme="minorBidi" w:hAnsiTheme="minorBidi"/>
          <w:sz w:val="24"/>
          <w:szCs w:val="24"/>
          <w:lang w:val="en-US"/>
        </w:rPr>
      </w:pPr>
    </w:p>
    <w:p w14:paraId="1587655A" w14:textId="77777777" w:rsidR="00217392" w:rsidRDefault="00217392" w:rsidP="005038D4">
      <w:pPr>
        <w:spacing w:before="240" w:after="240"/>
        <w:ind w:left="1720" w:hanging="60"/>
        <w:rPr>
          <w:ins w:id="836" w:author="יוני גרינברג" w:date="2026-01-07T12:07:00Z" w16du:dateUtc="2026-01-07T10:07:00Z"/>
          <w:rFonts w:asciiTheme="minorBidi" w:hAnsiTheme="minorBidi"/>
          <w:sz w:val="24"/>
          <w:szCs w:val="24"/>
          <w:lang w:val="en-US"/>
        </w:rPr>
      </w:pPr>
    </w:p>
    <w:p w14:paraId="5573CA39" w14:textId="77777777" w:rsidR="00217392" w:rsidRPr="001C719D" w:rsidRDefault="00217392" w:rsidP="005038D4">
      <w:pPr>
        <w:spacing w:before="240" w:after="240"/>
        <w:ind w:left="1720" w:hanging="60"/>
        <w:rPr>
          <w:ins w:id="837" w:author="יוני גרינברג" w:date="2025-12-21T15:10:00Z"/>
          <w:rFonts w:asciiTheme="minorBidi" w:hAnsiTheme="minorBidi"/>
          <w:sz w:val="24"/>
          <w:szCs w:val="24"/>
          <w:lang w:val="en-US"/>
          <w:rPrChange w:id="838" w:author="יוני גרינברג" w:date="2026-01-06T11:40:00Z">
            <w:rPr>
              <w:ins w:id="839" w:author="יוני גרינברג" w:date="2025-12-21T15:10:00Z"/>
              <w:rFonts w:asciiTheme="majorBidi" w:hAnsiTheme="majorBidi" w:cstheme="majorBidi"/>
              <w:sz w:val="24"/>
              <w:szCs w:val="24"/>
              <w:lang w:val="en-US"/>
            </w:rPr>
          </w:rPrChange>
        </w:rPr>
      </w:pPr>
    </w:p>
    <w:p w14:paraId="62675B7D" w14:textId="77777777" w:rsidR="008E7348" w:rsidRPr="001C719D" w:rsidRDefault="008E7348" w:rsidP="005038D4">
      <w:pPr>
        <w:spacing w:before="240" w:after="240"/>
        <w:ind w:left="1720" w:hanging="60"/>
        <w:rPr>
          <w:rFonts w:asciiTheme="minorBidi" w:hAnsiTheme="minorBidi"/>
          <w:sz w:val="24"/>
          <w:szCs w:val="24"/>
          <w:lang w:val="en-US"/>
          <w:rPrChange w:id="840" w:author="יוני גרינברג" w:date="2026-01-06T11:40:00Z">
            <w:rPr>
              <w:rFonts w:asciiTheme="majorBidi" w:hAnsiTheme="majorBidi" w:cstheme="majorBidi"/>
              <w:sz w:val="24"/>
              <w:szCs w:val="24"/>
              <w:lang w:val="en-US"/>
            </w:rPr>
          </w:rPrChange>
        </w:rPr>
      </w:pPr>
    </w:p>
    <w:p w14:paraId="57ECF8D4" w14:textId="24A1A1E9" w:rsidR="00BD16DC" w:rsidRPr="001C719D" w:rsidRDefault="00DA341C">
      <w:pPr>
        <w:spacing w:before="240" w:after="240"/>
        <w:ind w:left="360" w:hanging="360"/>
        <w:rPr>
          <w:rFonts w:asciiTheme="minorBidi" w:hAnsiTheme="minorBidi"/>
          <w:b/>
          <w:bCs/>
          <w:sz w:val="32"/>
          <w:szCs w:val="32"/>
          <w:lang w:val="en-US"/>
          <w:rPrChange w:id="841" w:author="יוני גרינברג" w:date="2026-01-06T11:42:00Z">
            <w:rPr>
              <w:b/>
              <w:bCs/>
              <w:lang w:val="en-US"/>
            </w:rPr>
          </w:rPrChange>
        </w:rPr>
        <w:pPrChange w:id="842" w:author="יוני גרינברג" w:date="2026-01-06T12:00:00Z">
          <w:pPr>
            <w:spacing w:before="240" w:after="240"/>
            <w:ind w:left="720" w:hanging="360"/>
          </w:pPr>
        </w:pPrChange>
      </w:pPr>
      <w:proofErr w:type="gramStart"/>
      <w:ins w:id="843" w:author="יוני גרינברג" w:date="2026-01-06T11:54:00Z">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r w:rsidR="00C7700C" w:rsidRPr="001C719D">
        <w:rPr>
          <w:rFonts w:asciiTheme="minorBidi" w:hAnsiTheme="minorBidi"/>
          <w:b/>
          <w:bCs/>
          <w:sz w:val="32"/>
          <w:szCs w:val="32"/>
          <w:lang w:val="en-US"/>
          <w:rPrChange w:id="844" w:author="יוני גרינברג" w:date="2026-01-06T11:42:00Z">
            <w:rPr>
              <w:b/>
              <w:bCs/>
              <w:sz w:val="46"/>
              <w:szCs w:val="46"/>
              <w:lang w:val="en-US"/>
            </w:rPr>
          </w:rPrChange>
        </w:rPr>
        <w:t>2</w:t>
      </w:r>
      <w:proofErr w:type="gramEnd"/>
      <w:r w:rsidR="00C7700C" w:rsidRPr="001C719D">
        <w:rPr>
          <w:rFonts w:asciiTheme="minorBidi" w:hAnsiTheme="minorBidi"/>
          <w:b/>
          <w:bCs/>
          <w:sz w:val="32"/>
          <w:szCs w:val="32"/>
          <w:lang w:val="en-US"/>
          <w:rPrChange w:id="845" w:author="יוני גרינברג" w:date="2026-01-06T11:42:00Z">
            <w:rPr>
              <w:b/>
              <w:bCs/>
              <w:lang w:val="en-US"/>
            </w:rPr>
          </w:rPrChange>
        </w:rPr>
        <w:t>.</w:t>
      </w:r>
      <w:r w:rsidR="00C7700C" w:rsidRPr="001C719D">
        <w:rPr>
          <w:rFonts w:asciiTheme="minorBidi" w:hAnsiTheme="minorBidi"/>
          <w:sz w:val="32"/>
          <w:szCs w:val="32"/>
          <w:lang w:val="en-US"/>
          <w:rPrChange w:id="846" w:author="יוני גרינברג" w:date="2026-01-06T11:42:00Z">
            <w:rPr>
              <w:sz w:val="14"/>
              <w:szCs w:val="14"/>
              <w:lang w:val="en-US"/>
            </w:rPr>
          </w:rPrChange>
        </w:rPr>
        <w:t xml:space="preserve"> </w:t>
      </w:r>
      <w:del w:id="847" w:author="יוני גרינברג" w:date="2026-01-06T11:55:00Z">
        <w:r w:rsidR="00C7700C" w:rsidRPr="001C719D" w:rsidDel="00DA341C">
          <w:rPr>
            <w:rFonts w:asciiTheme="minorBidi" w:hAnsiTheme="minorBidi"/>
            <w:sz w:val="32"/>
            <w:szCs w:val="32"/>
            <w:lang w:val="en-US"/>
            <w:rPrChange w:id="848" w:author="יוני גרינברג" w:date="2026-01-06T11:42:00Z">
              <w:rPr>
                <w:sz w:val="14"/>
                <w:szCs w:val="14"/>
                <w:lang w:val="en-US"/>
              </w:rPr>
            </w:rPrChange>
          </w:rPr>
          <w:delText xml:space="preserve">     </w:delText>
        </w:r>
      </w:del>
      <w:r w:rsidR="00C7700C" w:rsidRPr="001C719D">
        <w:rPr>
          <w:rFonts w:asciiTheme="minorBidi" w:hAnsiTheme="minorBidi"/>
          <w:b/>
          <w:bCs/>
          <w:sz w:val="32"/>
          <w:szCs w:val="32"/>
          <w:lang w:val="en-US"/>
          <w:rPrChange w:id="849" w:author="יוני גרינברג" w:date="2026-01-06T11:42:00Z">
            <w:rPr>
              <w:b/>
              <w:bCs/>
              <w:lang w:val="en-US"/>
            </w:rPr>
          </w:rPrChange>
        </w:rPr>
        <w:t>BACKGROUND AND RELATED WORK:</w:t>
      </w:r>
    </w:p>
    <w:p w14:paraId="3912BE6C" w14:textId="77777777" w:rsidR="00BD16DC" w:rsidRPr="001C719D" w:rsidRDefault="00C7700C">
      <w:pPr>
        <w:shd w:val="clear" w:color="auto" w:fill="FFFFFF"/>
        <w:ind w:left="1280" w:right="580"/>
        <w:rPr>
          <w:rFonts w:asciiTheme="minorBidi" w:eastAsia="Times New Roman" w:hAnsiTheme="minorBidi"/>
          <w:sz w:val="24"/>
          <w:szCs w:val="24"/>
          <w:lang w:val="en-US"/>
          <w:rPrChange w:id="850" w:author="יוני גרינברג" w:date="2026-01-06T11:40:00Z">
            <w:rPr>
              <w:rFonts w:ascii="Times New Roman" w:eastAsia="Times New Roman" w:hAnsi="Times New Roman" w:cs="Times New Roman"/>
              <w:sz w:val="20"/>
              <w:szCs w:val="20"/>
              <w:lang w:val="en-US"/>
            </w:rPr>
          </w:rPrChange>
        </w:rPr>
      </w:pPr>
      <w:r w:rsidRPr="001C719D">
        <w:rPr>
          <w:rFonts w:asciiTheme="minorBidi" w:eastAsia="Times New Roman" w:hAnsiTheme="minorBidi"/>
          <w:sz w:val="24"/>
          <w:szCs w:val="24"/>
          <w:lang w:val="en-US"/>
          <w:rPrChange w:id="851" w:author="יוני גרינברג" w:date="2026-01-06T11:40:00Z">
            <w:rPr>
              <w:rFonts w:ascii="Times New Roman" w:eastAsia="Times New Roman" w:hAnsi="Times New Roman" w:cs="Times New Roman"/>
              <w:sz w:val="20"/>
              <w:szCs w:val="20"/>
              <w:lang w:val="en-US"/>
            </w:rPr>
          </w:rPrChange>
        </w:rPr>
        <w:t xml:space="preserve"> </w:t>
      </w:r>
    </w:p>
    <w:p w14:paraId="2CB294C8" w14:textId="42B76BDC" w:rsidR="00BD16DC" w:rsidRPr="004A11AC" w:rsidRDefault="00E532EF" w:rsidP="00217392">
      <w:pPr>
        <w:shd w:val="clear" w:color="auto" w:fill="FFFFFF"/>
        <w:spacing w:after="240"/>
        <w:ind w:right="580"/>
        <w:rPr>
          <w:rFonts w:asciiTheme="minorBidi" w:eastAsia="Times New Roman" w:hAnsiTheme="minorBidi"/>
          <w:b/>
          <w:bCs/>
          <w:sz w:val="24"/>
          <w:szCs w:val="24"/>
          <w:lang w:val="en-US"/>
          <w:rPrChange w:id="852" w:author="יוני גרינברג" w:date="2026-01-06T12:05:00Z">
            <w:rPr>
              <w:rFonts w:ascii="Times New Roman" w:eastAsia="Times New Roman" w:hAnsi="Times New Roman" w:cs="Times New Roman"/>
              <w:sz w:val="24"/>
              <w:szCs w:val="24"/>
              <w:lang w:val="en-US"/>
            </w:rPr>
          </w:rPrChange>
        </w:rPr>
        <w:pPrChange w:id="853" w:author="יוני גרינברג" w:date="2026-01-07T11:58:00Z" w16du:dateUtc="2026-01-07T09:58:00Z">
          <w:pPr>
            <w:shd w:val="clear" w:color="auto" w:fill="FFFFFF"/>
            <w:spacing w:after="240"/>
            <w:ind w:left="720" w:right="580"/>
          </w:pPr>
        </w:pPrChange>
      </w:pPr>
      <w:r w:rsidRPr="004A11AC">
        <w:rPr>
          <w:rFonts w:asciiTheme="minorBidi" w:eastAsia="Times New Roman" w:hAnsiTheme="minorBidi"/>
          <w:b/>
          <w:bCs/>
          <w:sz w:val="24"/>
          <w:szCs w:val="24"/>
          <w:lang w:val="en-US"/>
          <w:rPrChange w:id="854" w:author="יוני גרינברג" w:date="2026-01-06T12:05:00Z">
            <w:rPr>
              <w:rFonts w:ascii="Times New Roman" w:eastAsia="Times New Roman" w:hAnsi="Times New Roman" w:cs="Times New Roman"/>
              <w:sz w:val="24"/>
              <w:szCs w:val="24"/>
              <w:lang w:val="en-US"/>
            </w:rPr>
          </w:rPrChange>
        </w:rPr>
        <w:t xml:space="preserve">2.1 </w:t>
      </w:r>
      <w:r w:rsidR="00403E20" w:rsidRPr="004A11AC">
        <w:rPr>
          <w:rFonts w:asciiTheme="minorBidi" w:eastAsia="Times New Roman" w:hAnsiTheme="minorBidi"/>
          <w:b/>
          <w:bCs/>
          <w:sz w:val="24"/>
          <w:szCs w:val="24"/>
          <w:lang w:val="en-US"/>
          <w:rPrChange w:id="855" w:author="יוני גרינברג" w:date="2026-01-06T12:05:00Z">
            <w:rPr>
              <w:rFonts w:ascii="Times New Roman" w:eastAsia="Times New Roman" w:hAnsi="Times New Roman" w:cs="Times New Roman"/>
              <w:sz w:val="24"/>
              <w:szCs w:val="24"/>
              <w:lang w:val="en-US"/>
            </w:rPr>
          </w:rPrChange>
        </w:rPr>
        <w:t>Reasons to</w:t>
      </w:r>
      <w:r w:rsidRPr="004A11AC">
        <w:rPr>
          <w:rFonts w:asciiTheme="minorBidi" w:eastAsia="Times New Roman" w:hAnsiTheme="minorBidi"/>
          <w:b/>
          <w:bCs/>
          <w:sz w:val="24"/>
          <w:szCs w:val="24"/>
          <w:lang w:val="en-US"/>
          <w:rPrChange w:id="856" w:author="יוני גרינברג" w:date="2026-01-06T12:05:00Z">
            <w:rPr>
              <w:rFonts w:ascii="Times New Roman" w:eastAsia="Times New Roman" w:hAnsi="Times New Roman" w:cs="Times New Roman"/>
              <w:sz w:val="24"/>
              <w:szCs w:val="24"/>
              <w:lang w:val="en-US"/>
            </w:rPr>
          </w:rPrChange>
        </w:rPr>
        <w:t xml:space="preserve"> use ultrasound</w:t>
      </w:r>
    </w:p>
    <w:p w14:paraId="2E82ACC3" w14:textId="10E6A3EC" w:rsidR="00BD16DC" w:rsidRPr="001C719D" w:rsidRDefault="00C7700C" w:rsidP="00217392">
      <w:pPr>
        <w:shd w:val="clear" w:color="auto" w:fill="FFFFFF"/>
        <w:spacing w:after="100"/>
        <w:ind w:left="1080" w:right="580"/>
        <w:rPr>
          <w:rFonts w:asciiTheme="minorBidi" w:eastAsia="Times New Roman" w:hAnsiTheme="minorBidi"/>
          <w:sz w:val="24"/>
          <w:szCs w:val="24"/>
          <w:lang w:val="en-US"/>
          <w:rPrChange w:id="857"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858" w:author="יוני גרינברג" w:date="2026-01-06T11:40:00Z">
            <w:rPr>
              <w:rFonts w:ascii="Times New Roman" w:eastAsia="Times New Roman" w:hAnsi="Times New Roman" w:cs="Times New Roman"/>
              <w:sz w:val="24"/>
              <w:szCs w:val="24"/>
              <w:lang w:val="en-US"/>
            </w:rPr>
          </w:rPrChange>
        </w:rPr>
        <w:t xml:space="preserve">There are many technologies that can help with short-range data transfer and communication such as </w:t>
      </w:r>
      <w:r w:rsidR="0093491F" w:rsidRPr="001C719D">
        <w:rPr>
          <w:rFonts w:asciiTheme="minorBidi" w:eastAsia="Times New Roman" w:hAnsiTheme="minorBidi"/>
          <w:sz w:val="24"/>
          <w:szCs w:val="24"/>
          <w:lang w:val="en-US"/>
          <w:rPrChange w:id="859" w:author="יוני גרינברג" w:date="2026-01-06T11:40:00Z">
            <w:rPr>
              <w:rFonts w:ascii="Times New Roman" w:eastAsia="Times New Roman" w:hAnsi="Times New Roman" w:cs="Times New Roman"/>
              <w:sz w:val="24"/>
              <w:szCs w:val="24"/>
              <w:lang w:val="en-US"/>
            </w:rPr>
          </w:rPrChange>
        </w:rPr>
        <w:t xml:space="preserve">Wi-Fi and Bluetooth </w:t>
      </w:r>
      <w:r w:rsidRPr="001C719D">
        <w:rPr>
          <w:rFonts w:asciiTheme="minorBidi" w:eastAsia="Times New Roman" w:hAnsiTheme="minorBidi"/>
          <w:sz w:val="24"/>
          <w:szCs w:val="24"/>
          <w:lang w:val="en-US"/>
          <w:rPrChange w:id="860" w:author="יוני גרינברג" w:date="2026-01-06T11:40:00Z">
            <w:rPr>
              <w:rFonts w:ascii="Times New Roman" w:eastAsia="Times New Roman" w:hAnsi="Times New Roman" w:cs="Times New Roman"/>
              <w:sz w:val="24"/>
              <w:szCs w:val="24"/>
              <w:lang w:val="en-US"/>
            </w:rPr>
          </w:rPrChange>
        </w:rPr>
        <w:t xml:space="preserve">and even Apple's </w:t>
      </w:r>
      <w:proofErr w:type="spellStart"/>
      <w:r w:rsidRPr="001C719D">
        <w:rPr>
          <w:rFonts w:asciiTheme="minorBidi" w:eastAsia="Times New Roman" w:hAnsiTheme="minorBidi"/>
          <w:sz w:val="24"/>
          <w:szCs w:val="24"/>
          <w:lang w:val="en-US"/>
          <w:rPrChange w:id="861" w:author="יוני גרינברג" w:date="2026-01-06T11:40:00Z">
            <w:rPr>
              <w:rFonts w:ascii="Times New Roman" w:eastAsia="Times New Roman" w:hAnsi="Times New Roman" w:cs="Times New Roman"/>
              <w:sz w:val="24"/>
              <w:szCs w:val="24"/>
              <w:lang w:val="en-US"/>
            </w:rPr>
          </w:rPrChange>
        </w:rPr>
        <w:t>AirDrop</w:t>
      </w:r>
      <w:proofErr w:type="spellEnd"/>
      <w:r w:rsidRPr="001C719D">
        <w:rPr>
          <w:rFonts w:asciiTheme="minorBidi" w:eastAsia="Times New Roman" w:hAnsiTheme="minorBidi"/>
          <w:sz w:val="24"/>
          <w:szCs w:val="24"/>
          <w:lang w:val="en-US"/>
          <w:rPrChange w:id="862" w:author="יוני גרינברג" w:date="2026-01-06T11:40:00Z">
            <w:rPr>
              <w:rFonts w:ascii="Times New Roman" w:eastAsia="Times New Roman" w:hAnsi="Times New Roman" w:cs="Times New Roman"/>
              <w:sz w:val="24"/>
              <w:szCs w:val="24"/>
              <w:lang w:val="en-US"/>
            </w:rPr>
          </w:rPrChange>
        </w:rPr>
        <w:t xml:space="preserve"> is based on these </w:t>
      </w:r>
      <w:r w:rsidR="00901B46" w:rsidRPr="001C719D">
        <w:rPr>
          <w:rFonts w:asciiTheme="minorBidi" w:eastAsia="Times New Roman" w:hAnsiTheme="minorBidi"/>
          <w:sz w:val="24"/>
          <w:szCs w:val="24"/>
          <w:lang w:val="en-US"/>
          <w:rPrChange w:id="863" w:author="יוני גרינברג" w:date="2026-01-06T11:40:00Z">
            <w:rPr>
              <w:rFonts w:ascii="Times New Roman" w:eastAsia="Times New Roman" w:hAnsi="Times New Roman" w:cs="Times New Roman"/>
              <w:sz w:val="24"/>
              <w:szCs w:val="24"/>
              <w:lang w:val="en-US"/>
            </w:rPr>
          </w:rPrChange>
        </w:rPr>
        <w:t>technologies. This</w:t>
      </w:r>
      <w:r w:rsidR="00E532EF" w:rsidRPr="001C719D">
        <w:rPr>
          <w:rFonts w:asciiTheme="minorBidi" w:eastAsia="Times New Roman" w:hAnsiTheme="minorBidi"/>
          <w:sz w:val="24"/>
          <w:szCs w:val="24"/>
          <w:lang w:val="en-US"/>
          <w:rPrChange w:id="864" w:author="יוני גרינברג" w:date="2026-01-06T11:40:00Z">
            <w:rPr>
              <w:rFonts w:ascii="Times New Roman" w:eastAsia="Times New Roman" w:hAnsi="Times New Roman" w:cs="Times New Roman"/>
              <w:sz w:val="24"/>
              <w:szCs w:val="24"/>
              <w:lang w:val="en-US"/>
            </w:rPr>
          </w:rPrChange>
        </w:rPr>
        <w:t xml:space="preserve"> </w:t>
      </w:r>
      <w:r w:rsidRPr="001C719D">
        <w:rPr>
          <w:rFonts w:asciiTheme="minorBidi" w:eastAsia="Times New Roman" w:hAnsiTheme="minorBidi"/>
          <w:sz w:val="24"/>
          <w:szCs w:val="24"/>
          <w:lang w:val="en-US"/>
          <w:rPrChange w:id="865" w:author="יוני גרינברג" w:date="2026-01-06T11:40:00Z">
            <w:rPr>
              <w:rFonts w:ascii="Times New Roman" w:eastAsia="Times New Roman" w:hAnsi="Times New Roman" w:cs="Times New Roman"/>
              <w:sz w:val="24"/>
              <w:szCs w:val="24"/>
              <w:lang w:val="en-US"/>
            </w:rPr>
          </w:rPrChange>
        </w:rPr>
        <w:t xml:space="preserve">technologies rely on </w:t>
      </w:r>
      <w:r w:rsidR="00C62297" w:rsidRPr="001C719D">
        <w:rPr>
          <w:rFonts w:asciiTheme="minorBidi" w:eastAsia="Times New Roman" w:hAnsiTheme="minorBidi"/>
          <w:sz w:val="24"/>
          <w:szCs w:val="24"/>
          <w:lang w:val="en-US"/>
          <w:rPrChange w:id="866" w:author="יוני גרינברג" w:date="2026-01-06T11:40:00Z">
            <w:rPr>
              <w:rFonts w:ascii="Times New Roman" w:eastAsia="Times New Roman" w:hAnsi="Times New Roman" w:cs="Times New Roman"/>
              <w:sz w:val="24"/>
              <w:szCs w:val="24"/>
              <w:lang w:val="en-US"/>
            </w:rPr>
          </w:rPrChange>
        </w:rPr>
        <w:t xml:space="preserve">RF </w:t>
      </w:r>
      <w:r w:rsidRPr="001C719D">
        <w:rPr>
          <w:rFonts w:asciiTheme="minorBidi" w:eastAsia="Times New Roman" w:hAnsiTheme="minorBidi"/>
          <w:sz w:val="24"/>
          <w:szCs w:val="24"/>
          <w:lang w:val="en-US"/>
          <w:rPrChange w:id="867" w:author="יוני גרינברג" w:date="2026-01-06T11:40:00Z">
            <w:rPr>
              <w:rFonts w:ascii="Times New Roman" w:eastAsia="Times New Roman" w:hAnsi="Times New Roman" w:cs="Times New Roman"/>
              <w:sz w:val="24"/>
              <w:szCs w:val="24"/>
              <w:lang w:val="en-US"/>
            </w:rPr>
          </w:rPrChange>
        </w:rPr>
        <w:t xml:space="preserve"> which in some environments - may cause interferences - may not be efficient, suitable or applicable.</w:t>
      </w:r>
      <w:r w:rsidRPr="001C719D">
        <w:rPr>
          <w:rFonts w:asciiTheme="minorBidi" w:eastAsia="Times New Roman" w:hAnsiTheme="minorBidi"/>
          <w:sz w:val="24"/>
          <w:szCs w:val="24"/>
          <w:lang w:val="en-US"/>
          <w:rPrChange w:id="868" w:author="יוני גרינברג" w:date="2026-01-06T11:40:00Z">
            <w:rPr>
              <w:rFonts w:ascii="Times New Roman" w:eastAsia="Times New Roman" w:hAnsi="Times New Roman" w:cs="Times New Roman"/>
              <w:sz w:val="24"/>
              <w:szCs w:val="24"/>
              <w:lang w:val="en-US"/>
            </w:rPr>
          </w:rPrChange>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719D">
        <w:rPr>
          <w:rFonts w:asciiTheme="minorBidi" w:eastAsia="Times New Roman" w:hAnsiTheme="minorBidi"/>
          <w:sz w:val="24"/>
          <w:szCs w:val="24"/>
          <w:lang w:val="en-US"/>
          <w:rPrChange w:id="869" w:author="יוני גרינברג" w:date="2026-01-06T11:40:00Z">
            <w:rPr>
              <w:rFonts w:ascii="Times New Roman" w:eastAsia="Times New Roman" w:hAnsi="Times New Roman" w:cs="Times New Roman"/>
              <w:sz w:val="24"/>
              <w:szCs w:val="24"/>
              <w:lang w:val="en-US"/>
            </w:rPr>
          </w:rPrChange>
        </w:rPr>
        <w:t>RF</w:t>
      </w:r>
      <w:r w:rsidRPr="001C719D">
        <w:rPr>
          <w:rFonts w:asciiTheme="minorBidi" w:eastAsia="Times New Roman" w:hAnsiTheme="minorBidi"/>
          <w:sz w:val="24"/>
          <w:szCs w:val="24"/>
          <w:lang w:val="en-US"/>
          <w:rPrChange w:id="870" w:author="יוני גרינברג" w:date="2026-01-06T11:40:00Z">
            <w:rPr>
              <w:rFonts w:ascii="Times New Roman" w:eastAsia="Times New Roman" w:hAnsi="Times New Roman" w:cs="Times New Roman"/>
              <w:sz w:val="24"/>
              <w:szCs w:val="24"/>
              <w:lang w:val="en-US"/>
            </w:rPr>
          </w:rPrChange>
        </w:rPr>
        <w:t xml:space="preserve"> transmissions without using </w:t>
      </w:r>
      <w:r w:rsidR="0093491F" w:rsidRPr="001C719D">
        <w:rPr>
          <w:rFonts w:asciiTheme="minorBidi" w:eastAsia="Times New Roman" w:hAnsiTheme="minorBidi"/>
          <w:sz w:val="24"/>
          <w:szCs w:val="24"/>
          <w:lang w:val="en-US"/>
          <w:rPrChange w:id="871" w:author="יוני גרינברג" w:date="2026-01-06T11:40:00Z">
            <w:rPr>
              <w:rFonts w:ascii="Times New Roman" w:eastAsia="Times New Roman" w:hAnsi="Times New Roman" w:cs="Times New Roman"/>
              <w:sz w:val="24"/>
              <w:szCs w:val="24"/>
              <w:lang w:val="en-US"/>
            </w:rPr>
          </w:rPrChange>
        </w:rPr>
        <w:t>specialized</w:t>
      </w:r>
      <w:r w:rsidRPr="001C719D">
        <w:rPr>
          <w:rFonts w:asciiTheme="minorBidi" w:eastAsia="Times New Roman" w:hAnsiTheme="minorBidi"/>
          <w:sz w:val="24"/>
          <w:szCs w:val="24"/>
          <w:lang w:val="en-US"/>
          <w:rPrChange w:id="872" w:author="יוני גרינברג" w:date="2026-01-06T11:40:00Z">
            <w:rPr>
              <w:rFonts w:ascii="Times New Roman" w:eastAsia="Times New Roman" w:hAnsi="Times New Roman" w:cs="Times New Roman"/>
              <w:sz w:val="24"/>
              <w:szCs w:val="24"/>
              <w:lang w:val="en-US"/>
            </w:rPr>
          </w:rPrChange>
        </w:rPr>
        <w:t xml:space="preserve"> equipment such as radio transmitters.</w:t>
      </w:r>
    </w:p>
    <w:p w14:paraId="662A774D" w14:textId="6A0528C1" w:rsidR="00BD16DC" w:rsidRPr="001C719D" w:rsidRDefault="00C7700C" w:rsidP="00217392">
      <w:pPr>
        <w:shd w:val="clear" w:color="auto" w:fill="FFFFFF"/>
        <w:spacing w:after="100"/>
        <w:ind w:left="1080" w:right="580"/>
        <w:rPr>
          <w:rFonts w:asciiTheme="minorBidi" w:eastAsia="Times New Roman" w:hAnsiTheme="minorBidi"/>
          <w:sz w:val="24"/>
          <w:szCs w:val="24"/>
          <w:lang w:val="en-US"/>
          <w:rPrChange w:id="873"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874" w:author="יוני גרינברג" w:date="2026-01-06T11:40:00Z">
            <w:rPr>
              <w:rFonts w:ascii="Times New Roman" w:eastAsia="Times New Roman" w:hAnsi="Times New Roman" w:cs="Times New Roman"/>
              <w:sz w:val="24"/>
              <w:szCs w:val="24"/>
              <w:lang w:val="en-US"/>
            </w:rPr>
          </w:rPrChange>
        </w:rPr>
        <w:t xml:space="preserve">For these reasons ultrasound transfer may </w:t>
      </w:r>
      <w:r w:rsidR="0093491F" w:rsidRPr="001C719D">
        <w:rPr>
          <w:rFonts w:asciiTheme="minorBidi" w:eastAsia="Times New Roman" w:hAnsiTheme="minorBidi"/>
          <w:sz w:val="24"/>
          <w:szCs w:val="24"/>
          <w:lang w:val="en-US"/>
          <w:rPrChange w:id="875" w:author="יוני גרינברג" w:date="2026-01-06T11:40:00Z">
            <w:rPr>
              <w:rFonts w:ascii="Times New Roman" w:eastAsia="Times New Roman" w:hAnsi="Times New Roman" w:cs="Times New Roman"/>
              <w:sz w:val="24"/>
              <w:szCs w:val="24"/>
              <w:lang w:val="en-US"/>
            </w:rPr>
          </w:rPrChange>
        </w:rPr>
        <w:t>offer an</w:t>
      </w:r>
      <w:r w:rsidRPr="001C719D">
        <w:rPr>
          <w:rFonts w:asciiTheme="minorBidi" w:eastAsia="Times New Roman" w:hAnsiTheme="minorBidi"/>
          <w:sz w:val="24"/>
          <w:szCs w:val="24"/>
          <w:lang w:val="en-US"/>
          <w:rPrChange w:id="876" w:author="יוני גרינברג" w:date="2026-01-06T11:40:00Z">
            <w:rPr>
              <w:rFonts w:ascii="Times New Roman" w:eastAsia="Times New Roman" w:hAnsi="Times New Roman" w:cs="Times New Roman"/>
              <w:sz w:val="24"/>
              <w:szCs w:val="24"/>
              <w:lang w:val="en-US"/>
            </w:rPr>
          </w:rPrChange>
        </w:rPr>
        <w:t xml:space="preserve"> alternative to the </w:t>
      </w:r>
      <w:r w:rsidR="0093491F" w:rsidRPr="001C719D">
        <w:rPr>
          <w:rFonts w:asciiTheme="minorBidi" w:eastAsia="Times New Roman" w:hAnsiTheme="minorBidi"/>
          <w:sz w:val="24"/>
          <w:szCs w:val="24"/>
          <w:lang w:val="en-US"/>
          <w:rPrChange w:id="877" w:author="יוני גרינברג" w:date="2026-01-06T11:40:00Z">
            <w:rPr>
              <w:rFonts w:ascii="Times New Roman" w:eastAsia="Times New Roman" w:hAnsi="Times New Roman" w:cs="Times New Roman"/>
              <w:sz w:val="24"/>
              <w:szCs w:val="24"/>
              <w:lang w:val="en-US"/>
            </w:rPr>
          </w:rPrChange>
        </w:rPr>
        <w:t>current relevant</w:t>
      </w:r>
      <w:r w:rsidRPr="001C719D">
        <w:rPr>
          <w:rFonts w:asciiTheme="minorBidi" w:eastAsia="Times New Roman" w:hAnsiTheme="minorBidi"/>
          <w:sz w:val="24"/>
          <w:szCs w:val="24"/>
          <w:lang w:val="en-US"/>
          <w:rPrChange w:id="878" w:author="יוני גרינברג" w:date="2026-01-06T11:40:00Z">
            <w:rPr>
              <w:rFonts w:ascii="Times New Roman" w:eastAsia="Times New Roman" w:hAnsi="Times New Roman" w:cs="Times New Roman"/>
              <w:sz w:val="24"/>
              <w:szCs w:val="24"/>
              <w:lang w:val="en-US"/>
            </w:rPr>
          </w:rPrChange>
        </w:rPr>
        <w:t xml:space="preserve"> technologies.</w:t>
      </w:r>
    </w:p>
    <w:p w14:paraId="0B109511" w14:textId="66570B10" w:rsidR="0033340A" w:rsidRPr="001C719D" w:rsidRDefault="0033340A" w:rsidP="00217392">
      <w:pPr>
        <w:shd w:val="clear" w:color="auto" w:fill="FFFFFF"/>
        <w:spacing w:after="100"/>
        <w:ind w:left="1080" w:right="580" w:firstLine="720"/>
        <w:rPr>
          <w:rFonts w:asciiTheme="minorBidi" w:eastAsia="Times New Roman" w:hAnsiTheme="minorBidi"/>
          <w:sz w:val="24"/>
          <w:szCs w:val="24"/>
          <w:lang w:val="en-US"/>
          <w:rPrChange w:id="879" w:author="יוני גרינברג" w:date="2026-01-06T11:40:00Z">
            <w:rPr>
              <w:rFonts w:ascii="Times New Roman" w:eastAsia="Times New Roman" w:hAnsi="Times New Roman" w:cs="Times New Roman"/>
              <w:sz w:val="24"/>
              <w:szCs w:val="24"/>
              <w:lang w:val="en-US"/>
            </w:rPr>
          </w:rPrChange>
        </w:rPr>
        <w:pPrChange w:id="880" w:author="יוני גרינברג" w:date="2026-01-07T12:08:00Z" w16du:dateUtc="2026-01-07T10:08:00Z">
          <w:pPr>
            <w:shd w:val="clear" w:color="auto" w:fill="FFFFFF"/>
            <w:spacing w:after="100"/>
            <w:ind w:left="720" w:right="580" w:firstLine="720"/>
          </w:pPr>
        </w:pPrChange>
      </w:pPr>
    </w:p>
    <w:p w14:paraId="42285AF4" w14:textId="2B59F5DD" w:rsidR="00F7698F" w:rsidRPr="001C719D" w:rsidRDefault="00B70562" w:rsidP="00217392">
      <w:pPr>
        <w:shd w:val="clear" w:color="auto" w:fill="FFFFFF"/>
        <w:spacing w:after="100"/>
        <w:ind w:left="1080" w:right="580"/>
        <w:rPr>
          <w:rFonts w:asciiTheme="minorBidi" w:eastAsia="Times New Roman" w:hAnsiTheme="minorBidi"/>
          <w:sz w:val="24"/>
          <w:szCs w:val="24"/>
          <w:lang w:val="en-US"/>
          <w:rPrChange w:id="881"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882" w:author="יוני גרינברג" w:date="2026-01-06T11:40:00Z">
            <w:rPr>
              <w:rFonts w:ascii="Times New Roman" w:eastAsia="Times New Roman" w:hAnsi="Times New Roman" w:cs="Times New Roman"/>
              <w:sz w:val="24"/>
              <w:szCs w:val="24"/>
              <w:lang w:val="en-US"/>
            </w:rPr>
          </w:rPrChange>
        </w:rPr>
        <w:t xml:space="preserve">The </w:t>
      </w:r>
      <w:r w:rsidR="00BF4FE6" w:rsidRPr="001C719D">
        <w:rPr>
          <w:rFonts w:asciiTheme="minorBidi" w:eastAsia="Times New Roman" w:hAnsiTheme="minorBidi"/>
          <w:sz w:val="24"/>
          <w:szCs w:val="24"/>
          <w:lang w:val="en-US"/>
          <w:rPrChange w:id="883" w:author="יוני גרינברג" w:date="2026-01-06T11:40:00Z">
            <w:rPr>
              <w:rFonts w:ascii="Times New Roman" w:eastAsia="Times New Roman" w:hAnsi="Times New Roman" w:cs="Times New Roman"/>
              <w:sz w:val="24"/>
              <w:szCs w:val="24"/>
              <w:lang w:val="en-US"/>
            </w:rPr>
          </w:rPrChange>
        </w:rPr>
        <w:t>limitations</w:t>
      </w:r>
      <w:r w:rsidRPr="001C719D">
        <w:rPr>
          <w:rFonts w:asciiTheme="minorBidi" w:eastAsia="Times New Roman" w:hAnsiTheme="minorBidi"/>
          <w:sz w:val="24"/>
          <w:szCs w:val="24"/>
          <w:lang w:val="en-US"/>
          <w:rPrChange w:id="884" w:author="יוני גרינברג" w:date="2026-01-06T11:40:00Z">
            <w:rPr>
              <w:rFonts w:ascii="Times New Roman" w:eastAsia="Times New Roman" w:hAnsi="Times New Roman" w:cs="Times New Roman"/>
              <w:sz w:val="24"/>
              <w:szCs w:val="24"/>
              <w:lang w:val="en-US"/>
            </w:rPr>
          </w:rPrChange>
        </w:rPr>
        <w:t xml:space="preserve"> of RF data transfer that Ultrasound Data Transfer can overcome are Signal Interference and Spectrum Congestion limitations.</w:t>
      </w:r>
      <w:r w:rsidRPr="001C719D">
        <w:rPr>
          <w:rFonts w:asciiTheme="minorBidi" w:eastAsia="Times New Roman" w:hAnsiTheme="minorBidi"/>
          <w:sz w:val="24"/>
          <w:szCs w:val="24"/>
          <w:lang w:val="en-US"/>
          <w:rPrChange w:id="885" w:author="יוני גרינברג" w:date="2026-01-06T11:40:00Z">
            <w:rPr>
              <w:rFonts w:ascii="Times New Roman" w:eastAsia="Times New Roman" w:hAnsi="Times New Roman" w:cs="Times New Roman"/>
              <w:sz w:val="24"/>
              <w:szCs w:val="24"/>
              <w:lang w:val="en-US"/>
            </w:rPr>
          </w:rPrChange>
        </w:rPr>
        <w:br/>
        <w:t xml:space="preserve">Technologies like Wi-Fi and Bluetooth operate in specific, crowded frequency bands (e.g., 2.4 GHz, 5 GHz). </w:t>
      </w:r>
      <w:r w:rsidR="001B0D63" w:rsidRPr="001C719D">
        <w:rPr>
          <w:rFonts w:asciiTheme="minorBidi" w:eastAsia="Times New Roman" w:hAnsiTheme="minorBidi"/>
          <w:sz w:val="24"/>
          <w:szCs w:val="24"/>
          <w:lang w:val="en-US"/>
          <w:rPrChange w:id="886" w:author="יוני גרינברג" w:date="2026-01-06T11:40:00Z">
            <w:rPr>
              <w:rFonts w:ascii="Times New Roman" w:eastAsia="Times New Roman" w:hAnsi="Times New Roman" w:cs="Times New Roman"/>
              <w:sz w:val="24"/>
              <w:szCs w:val="24"/>
            </w:rPr>
          </w:rPrChange>
        </w:rPr>
        <w:t>[</w:t>
      </w:r>
      <w:r w:rsidR="00017FCD" w:rsidRPr="001C719D">
        <w:rPr>
          <w:rFonts w:asciiTheme="minorBidi" w:eastAsia="Times New Roman" w:hAnsiTheme="minorBidi"/>
          <w:sz w:val="24"/>
          <w:szCs w:val="24"/>
          <w:lang w:val="en-US"/>
          <w:rPrChange w:id="887" w:author="יוני גרינברג" w:date="2026-01-06T11:40:00Z">
            <w:rPr>
              <w:rFonts w:ascii="Times New Roman" w:eastAsia="Times New Roman" w:hAnsi="Times New Roman" w:cs="Times New Roman"/>
              <w:sz w:val="24"/>
              <w:szCs w:val="24"/>
              <w:lang w:val="en-US"/>
            </w:rPr>
          </w:rPrChange>
        </w:rPr>
        <w:t>5</w:t>
      </w:r>
      <w:r w:rsidR="001B0D63" w:rsidRPr="001C719D">
        <w:rPr>
          <w:rFonts w:asciiTheme="minorBidi" w:eastAsia="Times New Roman" w:hAnsiTheme="minorBidi"/>
          <w:sz w:val="24"/>
          <w:szCs w:val="24"/>
          <w:lang w:val="en-US"/>
          <w:rPrChange w:id="888" w:author="יוני גרינברג" w:date="2026-01-06T11:40:00Z">
            <w:rPr>
              <w:rFonts w:ascii="Times New Roman" w:eastAsia="Times New Roman" w:hAnsi="Times New Roman" w:cs="Times New Roman"/>
              <w:sz w:val="24"/>
              <w:szCs w:val="24"/>
            </w:rPr>
          </w:rPrChange>
        </w:rPr>
        <w:t>]</w:t>
      </w:r>
      <w:r w:rsidRPr="001C719D">
        <w:rPr>
          <w:rFonts w:asciiTheme="minorBidi" w:eastAsia="Times New Roman" w:hAnsiTheme="minorBidi"/>
          <w:sz w:val="24"/>
          <w:szCs w:val="24"/>
          <w:lang w:val="en-US"/>
          <w:rPrChange w:id="889" w:author="יוני גרינברג" w:date="2026-01-06T11:40:00Z">
            <w:rPr>
              <w:rFonts w:ascii="Times New Roman" w:eastAsia="Times New Roman" w:hAnsi="Times New Roman" w:cs="Times New Roman"/>
              <w:sz w:val="24"/>
              <w:szCs w:val="24"/>
              <w:lang w:val="en-US"/>
            </w:rPr>
          </w:rPrChange>
        </w:rPr>
        <w:br/>
      </w:r>
    </w:p>
    <w:p w14:paraId="3779C287" w14:textId="77777777" w:rsidR="003D32E7" w:rsidRPr="001C719D" w:rsidRDefault="00B70562" w:rsidP="00217392">
      <w:pPr>
        <w:shd w:val="clear" w:color="auto" w:fill="FFFFFF"/>
        <w:spacing w:after="100"/>
        <w:ind w:left="1080" w:right="580"/>
        <w:rPr>
          <w:rFonts w:asciiTheme="minorBidi" w:eastAsia="Times New Roman" w:hAnsiTheme="minorBidi"/>
          <w:sz w:val="24"/>
          <w:szCs w:val="24"/>
          <w:lang w:val="en-US"/>
          <w:rPrChange w:id="890" w:author="יוני גרינברג" w:date="2026-01-06T11:40:00Z">
            <w:rPr>
              <w:rFonts w:ascii="Times New Roman" w:eastAsia="Times New Roman" w:hAnsi="Times New Roman" w:cs="Times New Roman"/>
              <w:sz w:val="24"/>
              <w:szCs w:val="24"/>
              <w:lang w:val="en-US"/>
            </w:rPr>
          </w:rPrChange>
        </w:rPr>
        <w:pPrChange w:id="891" w:author="יוני גרינברג" w:date="2026-01-07T12:08:00Z" w16du:dateUtc="2026-01-07T10:08:00Z">
          <w:pPr>
            <w:shd w:val="clear" w:color="auto" w:fill="FFFFFF"/>
            <w:spacing w:after="100"/>
            <w:ind w:left="720" w:right="580" w:firstLine="720"/>
          </w:pPr>
        </w:pPrChange>
      </w:pPr>
      <w:r w:rsidRPr="001C719D">
        <w:rPr>
          <w:rFonts w:asciiTheme="minorBidi" w:eastAsia="Times New Roman" w:hAnsiTheme="minorBidi"/>
          <w:sz w:val="24"/>
          <w:szCs w:val="24"/>
          <w:lang w:val="en-US"/>
          <w:rPrChange w:id="892" w:author="יוני גרינברג" w:date="2026-01-06T11:40:00Z">
            <w:rPr>
              <w:rFonts w:ascii="Times New Roman" w:eastAsia="Times New Roman" w:hAnsi="Times New Roman" w:cs="Times New Roman"/>
              <w:sz w:val="24"/>
              <w:szCs w:val="24"/>
              <w:lang w:val="en-US"/>
            </w:rPr>
          </w:rPrChange>
        </w:rPr>
        <w:t>This creates two major problems</w:t>
      </w:r>
      <w:r w:rsidR="0033340A" w:rsidRPr="001C719D">
        <w:rPr>
          <w:rFonts w:asciiTheme="minorBidi" w:eastAsia="Times New Roman" w:hAnsiTheme="minorBidi"/>
          <w:sz w:val="24"/>
          <w:szCs w:val="24"/>
          <w:lang w:val="en-US"/>
          <w:rPrChange w:id="893" w:author="יוני גרינברג" w:date="2026-01-06T11:40:00Z">
            <w:rPr>
              <w:rFonts w:ascii="Times New Roman" w:eastAsia="Times New Roman" w:hAnsi="Times New Roman" w:cs="Times New Roman"/>
              <w:sz w:val="24"/>
              <w:szCs w:val="24"/>
              <w:lang w:val="en-US"/>
            </w:rPr>
          </w:rPrChange>
        </w:rPr>
        <w:t>:</w:t>
      </w:r>
      <w:bookmarkStart w:id="894" w:name="_h1kucinrt7h6" w:colFirst="0" w:colLast="0"/>
      <w:bookmarkEnd w:id="894"/>
    </w:p>
    <w:p w14:paraId="175AD3AD" w14:textId="6239148C" w:rsidR="00BD16DC" w:rsidRPr="001C719D" w:rsidRDefault="00E532EF" w:rsidP="00217392">
      <w:pPr>
        <w:pStyle w:val="ae"/>
        <w:numPr>
          <w:ilvl w:val="0"/>
          <w:numId w:val="3"/>
        </w:numPr>
        <w:shd w:val="clear" w:color="auto" w:fill="FFFFFF"/>
        <w:spacing w:after="100"/>
        <w:ind w:left="1800" w:right="580"/>
        <w:rPr>
          <w:rFonts w:asciiTheme="minorBidi" w:eastAsia="Times New Roman" w:hAnsiTheme="minorBidi"/>
          <w:b/>
          <w:bCs/>
          <w:sz w:val="24"/>
          <w:szCs w:val="24"/>
          <w:lang w:val="en-US"/>
          <w:rPrChange w:id="895" w:author="יוני גרינברג" w:date="2026-01-06T11:40:00Z">
            <w:rPr>
              <w:rFonts w:ascii="Times New Roman" w:eastAsia="Times New Roman" w:hAnsi="Times New Roman" w:cs="Times New Roman"/>
              <w:b/>
              <w:bCs/>
              <w:sz w:val="24"/>
              <w:szCs w:val="24"/>
              <w:lang w:val="en-US"/>
            </w:rPr>
          </w:rPrChange>
        </w:rPr>
        <w:pPrChange w:id="896" w:author="יוני גרינברג" w:date="2026-01-07T12:08:00Z" w16du:dateUtc="2026-01-07T10:08:00Z">
          <w:pPr>
            <w:pStyle w:val="ae"/>
            <w:numPr>
              <w:numId w:val="3"/>
            </w:numPr>
            <w:shd w:val="clear" w:color="auto" w:fill="FFFFFF"/>
            <w:spacing w:after="100"/>
            <w:ind w:left="2160" w:right="580" w:hanging="360"/>
          </w:pPr>
        </w:pPrChange>
      </w:pPr>
      <w:r w:rsidRPr="001C719D">
        <w:rPr>
          <w:rFonts w:asciiTheme="minorBidi" w:eastAsia="Times New Roman" w:hAnsiTheme="minorBidi"/>
          <w:b/>
          <w:bCs/>
          <w:sz w:val="24"/>
          <w:szCs w:val="24"/>
          <w:lang w:val="en-US"/>
          <w:rPrChange w:id="897" w:author="יוני גרינברג" w:date="2026-01-06T11:40:00Z">
            <w:rPr>
              <w:rFonts w:ascii="Times New Roman" w:eastAsia="Times New Roman" w:hAnsi="Times New Roman" w:cs="Times New Roman"/>
              <w:b/>
              <w:bCs/>
              <w:sz w:val="24"/>
              <w:szCs w:val="24"/>
              <w:lang w:val="en-US"/>
            </w:rPr>
          </w:rPrChange>
        </w:rPr>
        <w:t>Signal Interference:</w:t>
      </w:r>
    </w:p>
    <w:p w14:paraId="12773EF0" w14:textId="00F922E2" w:rsidR="00BD16DC" w:rsidRPr="001C719D" w:rsidRDefault="00C7700C" w:rsidP="00217392">
      <w:pPr>
        <w:shd w:val="clear" w:color="auto" w:fill="FFFFFF"/>
        <w:spacing w:before="240" w:after="240"/>
        <w:ind w:left="1584"/>
        <w:rPr>
          <w:rFonts w:asciiTheme="minorBidi" w:eastAsia="Times New Roman" w:hAnsiTheme="minorBidi"/>
          <w:sz w:val="24"/>
          <w:szCs w:val="24"/>
          <w:lang w:val="en-US"/>
          <w:rPrChange w:id="898" w:author="יוני גרינברג" w:date="2026-01-06T11:40:00Z">
            <w:rPr>
              <w:rFonts w:ascii="Times New Roman" w:eastAsia="Times New Roman" w:hAnsi="Times New Roman" w:cs="Times New Roman"/>
              <w:sz w:val="24"/>
              <w:szCs w:val="24"/>
              <w:lang w:val="en-US"/>
            </w:rPr>
          </w:rPrChange>
        </w:rPr>
        <w:pPrChange w:id="899" w:author="יוני גרינברג" w:date="2026-01-07T12:08:00Z" w16du:dateUtc="2026-01-07T10:08:00Z">
          <w:pPr>
            <w:shd w:val="clear" w:color="auto" w:fill="FFFFFF"/>
            <w:spacing w:before="240" w:after="240"/>
            <w:ind w:left="1440"/>
          </w:pPr>
        </w:pPrChange>
      </w:pPr>
      <w:r w:rsidRPr="001C719D">
        <w:rPr>
          <w:rFonts w:asciiTheme="minorBidi" w:eastAsia="Times New Roman" w:hAnsiTheme="minorBidi"/>
          <w:sz w:val="24"/>
          <w:szCs w:val="24"/>
          <w:lang w:val="en-US"/>
          <w:rPrChange w:id="900" w:author="יוני גרינברג" w:date="2026-01-06T11:40:00Z">
            <w:rPr>
              <w:rFonts w:ascii="Times New Roman" w:eastAsia="Times New Roman" w:hAnsi="Times New Roman" w:cs="Times New Roman"/>
              <w:sz w:val="24"/>
              <w:szCs w:val="24"/>
              <w:lang w:val="en-US"/>
            </w:rPr>
          </w:rPrChange>
        </w:rPr>
        <w:t>RF Interference: Devices interfere with each other. A signal from several devices may collide with each other leading to dropped connections, slower speeds, and poor reliability.</w:t>
      </w:r>
      <w:r w:rsidRPr="001C719D">
        <w:rPr>
          <w:rFonts w:asciiTheme="minorBidi" w:eastAsia="Times New Roman" w:hAnsiTheme="minorBidi"/>
          <w:sz w:val="24"/>
          <w:szCs w:val="24"/>
          <w:lang w:val="en-US"/>
          <w:rPrChange w:id="901" w:author="יוני גרינברג" w:date="2026-01-06T11:40:00Z">
            <w:rPr>
              <w:rFonts w:ascii="Times New Roman" w:eastAsia="Times New Roman" w:hAnsi="Times New Roman" w:cs="Times New Roman"/>
              <w:sz w:val="24"/>
              <w:szCs w:val="24"/>
              <w:lang w:val="en-US"/>
            </w:rPr>
          </w:rPrChange>
        </w:rPr>
        <w:br/>
        <w:t xml:space="preserve"> </w:t>
      </w:r>
      <w:r w:rsidR="00400D66" w:rsidRPr="001C719D">
        <w:rPr>
          <w:rFonts w:asciiTheme="minorBidi" w:eastAsia="Times New Roman" w:hAnsiTheme="minorBidi"/>
          <w:sz w:val="24"/>
          <w:szCs w:val="24"/>
          <w:lang w:val="en-US"/>
          <w:rPrChange w:id="902" w:author="יוני גרינברג" w:date="2026-01-06T11:40:00Z">
            <w:rPr>
              <w:rFonts w:ascii="Times New Roman" w:eastAsia="Times New Roman" w:hAnsi="Times New Roman" w:cs="Times New Roman"/>
              <w:sz w:val="24"/>
              <w:szCs w:val="24"/>
              <w:lang w:val="en-US"/>
            </w:rPr>
          </w:rPrChange>
        </w:rPr>
        <w:t>Furthermore,</w:t>
      </w:r>
      <w:r w:rsidRPr="001C719D">
        <w:rPr>
          <w:rFonts w:asciiTheme="minorBidi" w:eastAsia="Times New Roman" w:hAnsiTheme="minorBidi"/>
          <w:sz w:val="24"/>
          <w:szCs w:val="24"/>
          <w:lang w:val="en-US"/>
          <w:rPrChange w:id="903" w:author="יוני גרינברג" w:date="2026-01-06T11:40:00Z">
            <w:rPr>
              <w:rFonts w:ascii="Times New Roman" w:eastAsia="Times New Roman" w:hAnsi="Times New Roman" w:cs="Times New Roman"/>
              <w:sz w:val="24"/>
              <w:szCs w:val="24"/>
              <w:lang w:val="en-US"/>
            </w:rPr>
          </w:rPrChange>
        </w:rPr>
        <w:t xml:space="preserve"> RF signals are also susceptible to electromagnetic interference from common household and industrial electronics, which can disrupt communication.</w:t>
      </w:r>
    </w:p>
    <w:p w14:paraId="03B626D0" w14:textId="71551B29" w:rsidR="00BD16DC" w:rsidRDefault="00C7700C" w:rsidP="00217392">
      <w:pPr>
        <w:pStyle w:val="3"/>
        <w:keepNext w:val="0"/>
        <w:keepLines w:val="0"/>
        <w:shd w:val="clear" w:color="auto" w:fill="FFFFFF"/>
        <w:spacing w:before="280"/>
        <w:ind w:left="1584" w:right="580"/>
        <w:rPr>
          <w:ins w:id="904" w:author="יוני גרינברג" w:date="2026-01-07T12:08:00Z" w16du:dateUtc="2026-01-07T10:08:00Z"/>
          <w:rFonts w:asciiTheme="minorBidi" w:eastAsia="Times New Roman" w:hAnsiTheme="minorBidi" w:cstheme="minorBidi"/>
          <w:color w:val="000000"/>
          <w:lang w:val="en-US"/>
        </w:rPr>
      </w:pPr>
      <w:bookmarkStart w:id="905" w:name="_3xbmdmq3b1sz" w:colFirst="0" w:colLast="0"/>
      <w:bookmarkEnd w:id="905"/>
      <w:r w:rsidRPr="001C719D">
        <w:rPr>
          <w:rFonts w:asciiTheme="minorBidi" w:eastAsia="Times New Roman" w:hAnsiTheme="minorBidi" w:cstheme="minorBidi"/>
          <w:color w:val="000000"/>
          <w:lang w:val="en-US"/>
          <w:rPrChange w:id="906" w:author="יוני גרינברג" w:date="2026-01-06T11:40:00Z">
            <w:rPr>
              <w:rFonts w:ascii="Times New Roman" w:eastAsia="Times New Roman" w:hAnsi="Times New Roman" w:cs="Times New Roman"/>
              <w:color w:val="000000"/>
              <w:lang w:val="en-US"/>
            </w:rPr>
          </w:rPrChange>
        </w:rPr>
        <w:lastRenderedPageBreak/>
        <w:t xml:space="preserve"> Ultrasound Overcomes this problem via not using RF waves at all as it simply uses sound waves instead, thereby unaffected by EM (</w:t>
      </w:r>
      <w:r w:rsidR="007C56B1" w:rsidRPr="001C719D">
        <w:rPr>
          <w:rFonts w:asciiTheme="minorBidi" w:eastAsia="Times New Roman" w:hAnsiTheme="minorBidi" w:cstheme="minorBidi"/>
          <w:color w:val="000000"/>
          <w:lang w:val="en-US"/>
          <w:rPrChange w:id="907" w:author="יוני גרינברג" w:date="2026-01-06T11:40:00Z">
            <w:rPr>
              <w:rFonts w:ascii="Times New Roman" w:eastAsia="Times New Roman" w:hAnsi="Times New Roman" w:cs="Times New Roman"/>
              <w:color w:val="000000"/>
              <w:lang w:val="en-US"/>
            </w:rPr>
          </w:rPrChange>
        </w:rPr>
        <w:t>Electromagnetic</w:t>
      </w:r>
      <w:r w:rsidR="00D52C4C" w:rsidRPr="001C719D">
        <w:rPr>
          <w:rFonts w:asciiTheme="minorBidi" w:eastAsia="Times New Roman" w:hAnsiTheme="minorBidi" w:cstheme="minorBidi"/>
          <w:color w:val="000000"/>
          <w:lang w:val="en-US"/>
          <w:rPrChange w:id="908" w:author="יוני גרינברג" w:date="2026-01-06T11:40:00Z">
            <w:rPr>
              <w:rFonts w:ascii="Times New Roman" w:eastAsia="Times New Roman" w:hAnsi="Times New Roman" w:cs="Times New Roman"/>
              <w:color w:val="000000"/>
              <w:lang w:val="en-US"/>
            </w:rPr>
          </w:rPrChange>
        </w:rPr>
        <w:t xml:space="preserve"> r</w:t>
      </w:r>
      <w:r w:rsidR="00446085" w:rsidRPr="001C719D">
        <w:rPr>
          <w:rFonts w:asciiTheme="minorBidi" w:eastAsia="Times New Roman" w:hAnsiTheme="minorBidi" w:cstheme="minorBidi"/>
          <w:color w:val="000000"/>
          <w:lang w:val="en-US"/>
          <w:rPrChange w:id="909" w:author="יוני גרינברג" w:date="2026-01-06T11:40:00Z">
            <w:rPr>
              <w:rFonts w:ascii="Times New Roman" w:eastAsia="Times New Roman" w:hAnsi="Times New Roman" w:cs="Times New Roman"/>
              <w:color w:val="000000"/>
              <w:lang w:val="en-US"/>
            </w:rPr>
          </w:rPrChange>
        </w:rPr>
        <w:t>adiation</w:t>
      </w:r>
      <w:r w:rsidRPr="001C719D">
        <w:rPr>
          <w:rFonts w:asciiTheme="minorBidi" w:eastAsia="Times New Roman" w:hAnsiTheme="minorBidi" w:cstheme="minorBidi"/>
          <w:color w:val="000000"/>
          <w:lang w:val="en-US"/>
          <w:rPrChange w:id="910" w:author="יוני גרינברג" w:date="2026-01-06T11:40:00Z">
            <w:rPr>
              <w:rFonts w:ascii="Times New Roman" w:eastAsia="Times New Roman" w:hAnsi="Times New Roman" w:cs="Times New Roman"/>
              <w:color w:val="000000"/>
              <w:lang w:val="en-US"/>
            </w:rPr>
          </w:rPrChange>
        </w:rPr>
        <w:t xml:space="preserve">), furthermore it avoids the crowded radio spectrum </w:t>
      </w:r>
      <w:r w:rsidR="00D52C4C" w:rsidRPr="001C719D">
        <w:rPr>
          <w:rFonts w:asciiTheme="minorBidi" w:eastAsia="Times New Roman" w:hAnsiTheme="minorBidi" w:cstheme="minorBidi"/>
          <w:color w:val="000000"/>
          <w:lang w:val="en-US"/>
          <w:rPrChange w:id="911" w:author="יוני גרינברג" w:date="2026-01-06T11:40:00Z">
            <w:rPr>
              <w:rFonts w:ascii="Times New Roman" w:eastAsia="Times New Roman" w:hAnsi="Times New Roman" w:cs="Times New Roman"/>
              <w:color w:val="000000"/>
              <w:lang w:val="en-US"/>
            </w:rPr>
          </w:rPrChange>
        </w:rPr>
        <w:t>thereby</w:t>
      </w:r>
      <w:r w:rsidRPr="001C719D">
        <w:rPr>
          <w:rFonts w:asciiTheme="minorBidi" w:eastAsia="Times New Roman" w:hAnsiTheme="minorBidi" w:cstheme="minorBidi"/>
          <w:color w:val="000000"/>
          <w:lang w:val="en-US"/>
          <w:rPrChange w:id="912" w:author="יוני גרינברג" w:date="2026-01-06T11:40:00Z">
            <w:rPr>
              <w:rFonts w:ascii="Times New Roman" w:eastAsia="Times New Roman" w:hAnsi="Times New Roman" w:cs="Times New Roman"/>
              <w:color w:val="000000"/>
              <w:lang w:val="en-US"/>
            </w:rPr>
          </w:rPrChange>
        </w:rPr>
        <w:t xml:space="preserve"> </w:t>
      </w:r>
      <w:r w:rsidR="00D52C4C" w:rsidRPr="001C719D">
        <w:rPr>
          <w:rFonts w:asciiTheme="minorBidi" w:eastAsia="Times New Roman" w:hAnsiTheme="minorBidi" w:cstheme="minorBidi"/>
          <w:color w:val="000000"/>
          <w:lang w:val="en-US"/>
          <w:rPrChange w:id="913" w:author="יוני גרינברג" w:date="2026-01-06T11:40:00Z">
            <w:rPr>
              <w:rFonts w:ascii="Times New Roman" w:eastAsia="Times New Roman" w:hAnsi="Times New Roman" w:cs="Times New Roman"/>
              <w:color w:val="000000"/>
              <w:lang w:val="en-US"/>
            </w:rPr>
          </w:rPrChange>
        </w:rPr>
        <w:t>doesn’t</w:t>
      </w:r>
      <w:r w:rsidRPr="001C719D">
        <w:rPr>
          <w:rFonts w:asciiTheme="minorBidi" w:eastAsia="Times New Roman" w:hAnsiTheme="minorBidi" w:cstheme="minorBidi"/>
          <w:color w:val="000000"/>
          <w:lang w:val="en-US"/>
          <w:rPrChange w:id="914" w:author="יוני גרינברג" w:date="2026-01-06T11:40:00Z">
            <w:rPr>
              <w:rFonts w:ascii="Times New Roman" w:eastAsia="Times New Roman" w:hAnsi="Times New Roman" w:cs="Times New Roman"/>
              <w:color w:val="000000"/>
              <w:lang w:val="en-US"/>
            </w:rPr>
          </w:rPrChange>
        </w:rPr>
        <w:t xml:space="preserve"> have to compete with a</w:t>
      </w:r>
      <w:r w:rsidR="00446085" w:rsidRPr="001C719D">
        <w:rPr>
          <w:rFonts w:asciiTheme="minorBidi" w:eastAsia="Times New Roman" w:hAnsiTheme="minorBidi" w:cstheme="minorBidi"/>
          <w:color w:val="000000"/>
          <w:lang w:val="en-US"/>
          <w:rPrChange w:id="915" w:author="יוני גרינברג" w:date="2026-01-06T11:40:00Z">
            <w:rPr>
              <w:rFonts w:ascii="Times New Roman" w:eastAsia="Times New Roman" w:hAnsi="Times New Roman" w:cs="Times New Roman"/>
              <w:color w:val="000000"/>
              <w:lang w:val="en-US"/>
            </w:rPr>
          </w:rPrChange>
        </w:rPr>
        <w:t xml:space="preserve"> </w:t>
      </w:r>
      <w:r w:rsidRPr="001C719D">
        <w:rPr>
          <w:rFonts w:asciiTheme="minorBidi" w:eastAsia="Times New Roman" w:hAnsiTheme="minorBidi" w:cstheme="minorBidi"/>
          <w:color w:val="000000"/>
          <w:lang w:val="en-US"/>
          <w:rPrChange w:id="916" w:author="יוני גרינברג" w:date="2026-01-06T11:40:00Z">
            <w:rPr>
              <w:rFonts w:ascii="Times New Roman" w:eastAsia="Times New Roman" w:hAnsi="Times New Roman" w:cs="Times New Roman"/>
              <w:color w:val="000000"/>
              <w:lang w:val="en-US"/>
            </w:rPr>
          </w:rPrChange>
        </w:rPr>
        <w:t>lot of other devices.</w:t>
      </w:r>
    </w:p>
    <w:p w14:paraId="048ED680" w14:textId="77777777" w:rsidR="00C1643B" w:rsidRDefault="00C1643B" w:rsidP="00C1643B">
      <w:pPr>
        <w:rPr>
          <w:ins w:id="917" w:author="יוני גרינברג" w:date="2026-01-07T12:08:00Z" w16du:dateUtc="2026-01-07T10:08:00Z"/>
          <w:lang w:val="en-US"/>
        </w:rPr>
      </w:pPr>
    </w:p>
    <w:p w14:paraId="627CDC64" w14:textId="77777777" w:rsidR="00C1643B" w:rsidRDefault="00C1643B" w:rsidP="00C1643B">
      <w:pPr>
        <w:rPr>
          <w:ins w:id="918" w:author="יוני גרינברג" w:date="2026-01-07T12:08:00Z" w16du:dateUtc="2026-01-07T10:08:00Z"/>
          <w:lang w:val="en-US"/>
        </w:rPr>
      </w:pPr>
    </w:p>
    <w:p w14:paraId="5C6D5910" w14:textId="77777777" w:rsidR="00C1643B" w:rsidRDefault="00C1643B" w:rsidP="00C1643B">
      <w:pPr>
        <w:rPr>
          <w:ins w:id="919" w:author="יוני גרינברג" w:date="2026-01-07T12:08:00Z" w16du:dateUtc="2026-01-07T10:08:00Z"/>
          <w:lang w:val="en-US"/>
        </w:rPr>
      </w:pPr>
    </w:p>
    <w:p w14:paraId="1A96BF61" w14:textId="77777777" w:rsidR="00C1643B" w:rsidRPr="00C1643B" w:rsidRDefault="00C1643B" w:rsidP="00C1643B">
      <w:pPr>
        <w:rPr>
          <w:lang w:val="en-US"/>
          <w:rPrChange w:id="920" w:author="יוני גרינברג" w:date="2026-01-07T12:08:00Z" w16du:dateUtc="2026-01-07T10:08:00Z">
            <w:rPr>
              <w:rFonts w:ascii="Times New Roman" w:eastAsia="Times New Roman" w:hAnsi="Times New Roman" w:cs="Times New Roman"/>
              <w:color w:val="000000"/>
              <w:lang w:val="en-US"/>
            </w:rPr>
          </w:rPrChange>
        </w:rPr>
        <w:pPrChange w:id="921" w:author="יוני גרינברג" w:date="2026-01-07T12:08:00Z" w16du:dateUtc="2026-01-07T10:08:00Z">
          <w:pPr>
            <w:pStyle w:val="3"/>
            <w:keepNext w:val="0"/>
            <w:keepLines w:val="0"/>
            <w:shd w:val="clear" w:color="auto" w:fill="FFFFFF"/>
            <w:spacing w:before="280"/>
            <w:ind w:left="1440" w:right="580"/>
          </w:pPr>
        </w:pPrChange>
      </w:pPr>
    </w:p>
    <w:p w14:paraId="612BCC4B" w14:textId="29521726" w:rsidR="00BD16DC" w:rsidRPr="004A11AC" w:rsidRDefault="00C7700C" w:rsidP="00902E2E">
      <w:pPr>
        <w:pStyle w:val="2"/>
        <w:keepNext w:val="0"/>
        <w:keepLines w:val="0"/>
        <w:numPr>
          <w:ilvl w:val="0"/>
          <w:numId w:val="3"/>
        </w:numPr>
        <w:shd w:val="clear" w:color="auto" w:fill="FFFFFF"/>
        <w:spacing w:before="0"/>
        <w:ind w:left="1440" w:right="580"/>
        <w:rPr>
          <w:rFonts w:asciiTheme="minorBidi" w:eastAsia="Times New Roman" w:hAnsiTheme="minorBidi" w:cstheme="minorBidi"/>
          <w:sz w:val="24"/>
          <w:szCs w:val="24"/>
          <w:lang w:val="en-US"/>
          <w:rPrChange w:id="922" w:author="יוני גרינברג" w:date="2026-01-06T12:08:00Z">
            <w:rPr>
              <w:rFonts w:ascii="Times New Roman" w:eastAsia="Times New Roman" w:hAnsi="Times New Roman" w:cs="Times New Roman"/>
              <w:b w:val="0"/>
              <w:bCs w:val="0"/>
              <w:sz w:val="24"/>
              <w:szCs w:val="24"/>
              <w:lang w:val="en-US"/>
            </w:rPr>
          </w:rPrChange>
        </w:rPr>
        <w:pPrChange w:id="923" w:author="יוני גרינברג" w:date="2026-01-07T12:21:00Z" w16du:dateUtc="2026-01-07T10:21:00Z">
          <w:pPr>
            <w:pStyle w:val="2"/>
            <w:keepNext w:val="0"/>
            <w:keepLines w:val="0"/>
            <w:numPr>
              <w:numId w:val="3"/>
            </w:numPr>
            <w:shd w:val="clear" w:color="auto" w:fill="FFFFFF"/>
            <w:spacing w:after="80"/>
            <w:ind w:left="2160" w:right="580" w:hanging="360"/>
          </w:pPr>
        </w:pPrChange>
      </w:pPr>
      <w:bookmarkStart w:id="924" w:name="_ca3m0vudhujb" w:colFirst="0" w:colLast="0"/>
      <w:bookmarkStart w:id="925" w:name="_28lsnp3dannf" w:colFirst="0" w:colLast="0"/>
      <w:bookmarkEnd w:id="924"/>
      <w:bookmarkEnd w:id="925"/>
      <w:r w:rsidRPr="004A11AC">
        <w:rPr>
          <w:rFonts w:asciiTheme="minorBidi" w:eastAsia="Times New Roman" w:hAnsiTheme="minorBidi" w:cstheme="minorBidi"/>
          <w:sz w:val="24"/>
          <w:szCs w:val="24"/>
          <w:lang w:val="en-US"/>
          <w:rPrChange w:id="926" w:author="יוני גרינברג" w:date="2026-01-06T12:08:00Z">
            <w:rPr>
              <w:rFonts w:ascii="Times New Roman" w:eastAsia="Times New Roman" w:hAnsi="Times New Roman" w:cs="Times New Roman"/>
              <w:b w:val="0"/>
              <w:bCs w:val="0"/>
              <w:sz w:val="24"/>
              <w:szCs w:val="24"/>
              <w:lang w:val="en-US"/>
            </w:rPr>
          </w:rPrChange>
        </w:rPr>
        <w:t>Security and Signal Containment</w:t>
      </w:r>
    </w:p>
    <w:p w14:paraId="68493E66" w14:textId="771E77EF" w:rsidR="00BD16DC" w:rsidRPr="001C719D" w:rsidDel="004A11AC" w:rsidRDefault="00BD16DC" w:rsidP="00902E2E">
      <w:pPr>
        <w:pStyle w:val="3"/>
        <w:keepNext w:val="0"/>
        <w:keepLines w:val="0"/>
        <w:spacing w:before="0"/>
        <w:rPr>
          <w:del w:id="927" w:author="יוני גרינברג" w:date="2026-01-06T12:07:00Z"/>
          <w:rFonts w:asciiTheme="minorBidi" w:hAnsiTheme="minorBidi" w:cstheme="minorBidi"/>
          <w:b/>
          <w:bCs/>
          <w:color w:val="000000"/>
          <w:lang w:val="en-US"/>
          <w:rPrChange w:id="928" w:author="יוני גרינברג" w:date="2026-01-06T11:40:00Z">
            <w:rPr>
              <w:del w:id="929" w:author="יוני גרינברג" w:date="2026-01-06T12:07:00Z"/>
              <w:b/>
              <w:bCs/>
              <w:color w:val="000000"/>
              <w:lang w:val="en-US"/>
            </w:rPr>
          </w:rPrChange>
        </w:rPr>
        <w:pPrChange w:id="930" w:author="יוני גרינברג" w:date="2026-01-07T12:22:00Z" w16du:dateUtc="2026-01-07T10:22:00Z">
          <w:pPr>
            <w:pStyle w:val="3"/>
            <w:keepNext w:val="0"/>
            <w:keepLines w:val="0"/>
            <w:spacing w:before="280"/>
          </w:pPr>
        </w:pPrChange>
      </w:pPr>
      <w:bookmarkStart w:id="931" w:name="_duw1rbutnhct" w:colFirst="0" w:colLast="0"/>
      <w:bookmarkEnd w:id="931"/>
    </w:p>
    <w:p w14:paraId="5CEBB122" w14:textId="37134D51" w:rsidR="00BD16DC" w:rsidRPr="001C719D" w:rsidRDefault="00C7700C" w:rsidP="00902E2E">
      <w:pPr>
        <w:spacing w:after="240"/>
        <w:ind w:left="1584"/>
        <w:rPr>
          <w:rFonts w:asciiTheme="minorBidi" w:hAnsiTheme="minorBidi"/>
          <w:sz w:val="24"/>
          <w:szCs w:val="24"/>
          <w:lang w:val="en-US"/>
          <w:rPrChange w:id="932" w:author="יוני גרינברג" w:date="2026-01-06T11:40:00Z">
            <w:rPr>
              <w:rFonts w:asciiTheme="majorBidi" w:hAnsiTheme="majorBidi" w:cstheme="majorBidi"/>
              <w:sz w:val="24"/>
              <w:szCs w:val="24"/>
              <w:lang w:val="en-US"/>
            </w:rPr>
          </w:rPrChange>
        </w:rPr>
        <w:pPrChange w:id="933" w:author="יוני גרינברג" w:date="2026-01-07T12:21:00Z" w16du:dateUtc="2026-01-07T10:21:00Z">
          <w:pPr>
            <w:spacing w:before="240" w:after="240"/>
            <w:ind w:left="2160"/>
          </w:pPr>
        </w:pPrChange>
      </w:pPr>
      <w:r w:rsidRPr="001C719D">
        <w:rPr>
          <w:rFonts w:asciiTheme="minorBidi" w:hAnsiTheme="minorBidi"/>
          <w:b/>
          <w:bCs/>
          <w:sz w:val="24"/>
          <w:szCs w:val="24"/>
          <w:u w:val="single"/>
          <w:lang w:val="en-US"/>
          <w:rPrChange w:id="934" w:author="יוני גרינברג" w:date="2026-01-06T11:40:00Z">
            <w:rPr>
              <w:rFonts w:asciiTheme="majorBidi" w:hAnsiTheme="majorBidi" w:cstheme="majorBidi"/>
              <w:b/>
              <w:bCs/>
              <w:sz w:val="24"/>
              <w:szCs w:val="24"/>
              <w:u w:val="single"/>
              <w:lang w:val="en-US"/>
            </w:rPr>
          </w:rPrChange>
        </w:rPr>
        <w:t>RF Security Risk:</w:t>
      </w:r>
      <w:r w:rsidRPr="001C719D">
        <w:rPr>
          <w:rFonts w:asciiTheme="minorBidi" w:hAnsiTheme="minorBidi"/>
          <w:sz w:val="24"/>
          <w:szCs w:val="24"/>
          <w:lang w:val="en-US"/>
          <w:rPrChange w:id="935" w:author="יוני גרינברג" w:date="2026-01-06T11:40:00Z">
            <w:rPr>
              <w:rFonts w:asciiTheme="majorBidi" w:hAnsiTheme="majorBidi" w:cstheme="majorBidi"/>
              <w:sz w:val="24"/>
              <w:szCs w:val="24"/>
              <w:lang w:val="en-US"/>
            </w:rPr>
          </w:rPrChange>
        </w:rPr>
        <w:t xml:space="preserve"> RF signals are difficult to contain; they easily pass through </w:t>
      </w:r>
      <w:r w:rsidR="00F85B65" w:rsidRPr="001C719D">
        <w:rPr>
          <w:rFonts w:asciiTheme="minorBidi" w:hAnsiTheme="minorBidi"/>
          <w:sz w:val="24"/>
          <w:szCs w:val="24"/>
          <w:lang w:val="en-US"/>
          <w:rPrChange w:id="936" w:author="יוני גרינברג" w:date="2026-01-06T11:40:00Z">
            <w:rPr>
              <w:rFonts w:asciiTheme="majorBidi" w:hAnsiTheme="majorBidi" w:cstheme="majorBidi"/>
              <w:sz w:val="24"/>
              <w:szCs w:val="24"/>
              <w:lang w:val="en-US"/>
            </w:rPr>
          </w:rPrChange>
        </w:rPr>
        <w:t xml:space="preserve">solid </w:t>
      </w:r>
      <w:r w:rsidRPr="001C719D">
        <w:rPr>
          <w:rFonts w:asciiTheme="minorBidi" w:hAnsiTheme="minorBidi"/>
          <w:sz w:val="24"/>
          <w:szCs w:val="24"/>
          <w:lang w:val="en-US"/>
          <w:rPrChange w:id="937" w:author="יוני גרינברג" w:date="2026-01-06T11:40:00Z">
            <w:rPr>
              <w:rFonts w:asciiTheme="majorBidi" w:hAnsiTheme="majorBidi" w:cstheme="majorBidi"/>
              <w:sz w:val="24"/>
              <w:szCs w:val="24"/>
              <w:lang w:val="en-US"/>
            </w:rPr>
          </w:rPrChange>
        </w:rPr>
        <w:t xml:space="preserve">objects such as </w:t>
      </w:r>
      <w:r w:rsidR="00F85B65" w:rsidRPr="001C719D">
        <w:rPr>
          <w:rFonts w:asciiTheme="minorBidi" w:hAnsiTheme="minorBidi"/>
          <w:sz w:val="24"/>
          <w:szCs w:val="24"/>
          <w:lang w:val="en-US"/>
          <w:rPrChange w:id="938" w:author="יוני גרינברג" w:date="2026-01-06T11:40:00Z">
            <w:rPr>
              <w:rFonts w:asciiTheme="majorBidi" w:hAnsiTheme="majorBidi" w:cstheme="majorBidi"/>
              <w:sz w:val="24"/>
              <w:szCs w:val="24"/>
              <w:lang w:val="en-US"/>
            </w:rPr>
          </w:rPrChange>
        </w:rPr>
        <w:t>walls</w:t>
      </w:r>
      <w:r w:rsidRPr="001C719D">
        <w:rPr>
          <w:rFonts w:asciiTheme="minorBidi" w:hAnsiTheme="minorBidi"/>
          <w:sz w:val="24"/>
          <w:szCs w:val="24"/>
          <w:lang w:val="en-US"/>
          <w:rPrChange w:id="939" w:author="יוני גרינברג" w:date="2026-01-06T11:40:00Z">
            <w:rPr>
              <w:rFonts w:asciiTheme="majorBidi" w:hAnsiTheme="majorBidi" w:cstheme="majorBidi"/>
              <w:sz w:val="24"/>
              <w:szCs w:val="24"/>
              <w:lang w:val="en-US"/>
            </w:rPr>
          </w:rPrChange>
        </w:rPr>
        <w:t xml:space="preserve">, doors or windows. </w:t>
      </w:r>
      <w:r w:rsidR="00F85B65" w:rsidRPr="001C719D">
        <w:rPr>
          <w:rFonts w:asciiTheme="minorBidi" w:hAnsiTheme="minorBidi"/>
          <w:sz w:val="24"/>
          <w:szCs w:val="24"/>
          <w:lang w:val="en-US"/>
          <w:rPrChange w:id="940" w:author="יוני גרינברג" w:date="2026-01-06T11:40:00Z">
            <w:rPr>
              <w:rFonts w:asciiTheme="majorBidi" w:hAnsiTheme="majorBidi" w:cstheme="majorBidi"/>
              <w:sz w:val="24"/>
              <w:szCs w:val="24"/>
              <w:lang w:val="en-US"/>
            </w:rPr>
          </w:rPrChange>
        </w:rPr>
        <w:t xml:space="preserve">This </w:t>
      </w:r>
      <w:r w:rsidRPr="001C719D">
        <w:rPr>
          <w:rFonts w:asciiTheme="minorBidi" w:hAnsiTheme="minorBidi"/>
          <w:sz w:val="24"/>
          <w:szCs w:val="24"/>
          <w:lang w:val="en-US"/>
          <w:rPrChange w:id="941" w:author="יוני גרינברג" w:date="2026-01-06T11:40:00Z">
            <w:rPr>
              <w:rFonts w:asciiTheme="majorBidi" w:hAnsiTheme="majorBidi" w:cstheme="majorBidi"/>
              <w:sz w:val="24"/>
              <w:szCs w:val="24"/>
              <w:lang w:val="en-US"/>
            </w:rPr>
          </w:rPrChange>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1C719D" w:rsidRDefault="00C7700C" w:rsidP="00C1643B">
      <w:pPr>
        <w:spacing w:before="240" w:after="240"/>
        <w:ind w:left="1584"/>
        <w:rPr>
          <w:rFonts w:asciiTheme="minorBidi" w:hAnsiTheme="minorBidi"/>
          <w:sz w:val="24"/>
          <w:szCs w:val="24"/>
          <w:lang w:val="en-US"/>
          <w:rPrChange w:id="942" w:author="יוני גרינברג" w:date="2026-01-06T11:40:00Z">
            <w:rPr>
              <w:rFonts w:asciiTheme="majorBidi" w:hAnsiTheme="majorBidi" w:cstheme="majorBidi"/>
              <w:sz w:val="24"/>
              <w:szCs w:val="24"/>
              <w:lang w:val="en-US"/>
            </w:rPr>
          </w:rPrChange>
        </w:rPr>
        <w:pPrChange w:id="943" w:author="יוני גרינברג" w:date="2026-01-07T12:09:00Z" w16du:dateUtc="2026-01-07T10:09:00Z">
          <w:pPr>
            <w:spacing w:before="240" w:after="240"/>
            <w:ind w:left="2160"/>
          </w:pPr>
        </w:pPrChange>
      </w:pPr>
      <w:r w:rsidRPr="001C719D">
        <w:rPr>
          <w:rFonts w:asciiTheme="minorBidi" w:hAnsiTheme="minorBidi"/>
          <w:b/>
          <w:bCs/>
          <w:sz w:val="24"/>
          <w:szCs w:val="24"/>
          <w:u w:val="single"/>
          <w:lang w:val="en-US"/>
          <w:rPrChange w:id="944" w:author="יוני גרינברג" w:date="2026-01-06T11:40:00Z">
            <w:rPr>
              <w:rFonts w:asciiTheme="majorBidi" w:hAnsiTheme="majorBidi" w:cstheme="majorBidi"/>
              <w:b/>
              <w:bCs/>
              <w:sz w:val="24"/>
              <w:szCs w:val="24"/>
              <w:u w:val="single"/>
              <w:lang w:val="en-US"/>
            </w:rPr>
          </w:rPrChange>
        </w:rPr>
        <w:t>How Ultrasound Overcomes This:</w:t>
      </w:r>
      <w:r w:rsidRPr="001C719D">
        <w:rPr>
          <w:rFonts w:asciiTheme="minorBidi" w:hAnsiTheme="minorBidi"/>
          <w:sz w:val="24"/>
          <w:szCs w:val="24"/>
          <w:lang w:val="en-US"/>
          <w:rPrChange w:id="945" w:author="יוני גרינברג" w:date="2026-01-06T11:40:00Z">
            <w:rPr>
              <w:rFonts w:asciiTheme="majorBidi" w:hAnsiTheme="majorBidi" w:cstheme="majorBidi"/>
              <w:sz w:val="24"/>
              <w:szCs w:val="24"/>
              <w:lang w:val="en-US"/>
            </w:rPr>
          </w:rPrChange>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1C719D">
        <w:rPr>
          <w:rFonts w:asciiTheme="minorBidi" w:hAnsiTheme="minorBidi"/>
          <w:sz w:val="24"/>
          <w:szCs w:val="24"/>
          <w:lang w:val="en-US"/>
          <w:rPrChange w:id="946" w:author="יוני גרינברג" w:date="2026-01-06T11:40:00Z">
            <w:rPr>
              <w:rFonts w:asciiTheme="majorBidi" w:hAnsiTheme="majorBidi" w:cstheme="majorBidi"/>
              <w:sz w:val="24"/>
              <w:szCs w:val="24"/>
              <w:lang w:val="en-US"/>
            </w:rPr>
          </w:rPrChange>
        </w:rPr>
        <w:t>communication</w:t>
      </w:r>
      <w:r w:rsidR="00017FCD" w:rsidRPr="001C719D">
        <w:rPr>
          <w:rFonts w:asciiTheme="minorBidi" w:hAnsiTheme="minorBidi"/>
          <w:b/>
          <w:bCs/>
          <w:sz w:val="24"/>
          <w:szCs w:val="24"/>
          <w:lang w:val="en-US"/>
          <w:rPrChange w:id="947" w:author="יוני גרינברג" w:date="2026-01-06T11:40:00Z">
            <w:rPr>
              <w:b/>
              <w:bCs/>
              <w:lang w:val="en-US"/>
            </w:rPr>
          </w:rPrChange>
        </w:rPr>
        <w:t xml:space="preserve"> </w:t>
      </w:r>
      <w:r w:rsidR="00017FCD" w:rsidRPr="001C719D">
        <w:rPr>
          <w:rFonts w:asciiTheme="minorBidi" w:hAnsiTheme="minorBidi"/>
          <w:b/>
          <w:bCs/>
          <w:sz w:val="24"/>
          <w:szCs w:val="24"/>
          <w:lang w:val="en-US"/>
          <w:rPrChange w:id="948" w:author="יוני גרינברג" w:date="2026-01-06T11:40:00Z">
            <w:rPr>
              <w:rFonts w:asciiTheme="majorBidi" w:hAnsiTheme="majorBidi" w:cstheme="majorBidi"/>
              <w:b/>
              <w:bCs/>
              <w:sz w:val="24"/>
              <w:szCs w:val="24"/>
              <w:lang w:val="en-US"/>
            </w:rPr>
          </w:rPrChange>
        </w:rPr>
        <w:t>[7]</w:t>
      </w:r>
      <w:r w:rsidRPr="001C719D">
        <w:rPr>
          <w:rFonts w:asciiTheme="minorBidi" w:hAnsiTheme="minorBidi"/>
          <w:sz w:val="24"/>
          <w:szCs w:val="24"/>
          <w:lang w:val="en-US"/>
          <w:rPrChange w:id="949" w:author="יוני גרינברג" w:date="2026-01-06T11:40:00Z">
            <w:rPr>
              <w:rFonts w:asciiTheme="majorBidi" w:hAnsiTheme="majorBidi" w:cstheme="majorBidi"/>
              <w:sz w:val="24"/>
              <w:szCs w:val="24"/>
              <w:lang w:val="en-US"/>
            </w:rPr>
          </w:rPrChange>
        </w:rPr>
        <w:t>, thus providing inherent privacy.</w:t>
      </w:r>
    </w:p>
    <w:p w14:paraId="24A9B9A6" w14:textId="77777777" w:rsidR="00BD16DC" w:rsidRPr="001C719D" w:rsidRDefault="00C7700C" w:rsidP="00C1643B">
      <w:pPr>
        <w:spacing w:before="240" w:after="240"/>
        <w:ind w:left="1584"/>
        <w:rPr>
          <w:rFonts w:asciiTheme="minorBidi" w:hAnsiTheme="minorBidi"/>
          <w:sz w:val="24"/>
          <w:szCs w:val="24"/>
          <w:lang w:val="en-US"/>
          <w:rPrChange w:id="950" w:author="יוני גרינברג" w:date="2026-01-06T11:40:00Z">
            <w:rPr>
              <w:rFonts w:asciiTheme="majorBidi" w:hAnsiTheme="majorBidi" w:cstheme="majorBidi"/>
              <w:sz w:val="24"/>
              <w:szCs w:val="24"/>
              <w:lang w:val="en-US"/>
            </w:rPr>
          </w:rPrChange>
        </w:rPr>
        <w:pPrChange w:id="951" w:author="יוני גרינברג" w:date="2026-01-07T12:09:00Z" w16du:dateUtc="2026-01-07T10:09:00Z">
          <w:pPr>
            <w:spacing w:before="240" w:after="240"/>
            <w:ind w:left="2160"/>
          </w:pPr>
        </w:pPrChange>
      </w:pPr>
      <w:r w:rsidRPr="001C719D">
        <w:rPr>
          <w:rFonts w:asciiTheme="minorBidi" w:hAnsiTheme="minorBidi"/>
          <w:sz w:val="24"/>
          <w:szCs w:val="24"/>
          <w:lang w:val="en-US"/>
          <w:rPrChange w:id="952" w:author="יוני גרינברג" w:date="2026-01-06T11:40:00Z">
            <w:rPr>
              <w:rFonts w:asciiTheme="majorBidi" w:hAnsiTheme="majorBidi" w:cstheme="majorBidi"/>
              <w:sz w:val="24"/>
              <w:szCs w:val="24"/>
              <w:lang w:val="en-US"/>
            </w:rPr>
          </w:rPrChange>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4A11AC" w:rsidRDefault="00B70562" w:rsidP="00217392">
      <w:pPr>
        <w:pStyle w:val="2"/>
        <w:keepNext w:val="0"/>
        <w:keepLines w:val="0"/>
        <w:shd w:val="clear" w:color="auto" w:fill="FFFFFF"/>
        <w:spacing w:after="80"/>
        <w:ind w:right="580"/>
        <w:rPr>
          <w:rFonts w:asciiTheme="minorBidi" w:eastAsia="Times New Roman" w:hAnsiTheme="minorBidi" w:cstheme="minorBidi"/>
          <w:sz w:val="24"/>
          <w:szCs w:val="24"/>
          <w:lang w:val="en-US"/>
          <w:rPrChange w:id="953" w:author="יוני גרינברג" w:date="2026-01-06T12:08:00Z">
            <w:rPr>
              <w:rFonts w:ascii="Times New Roman" w:eastAsia="Times New Roman" w:hAnsi="Times New Roman" w:cs="Times New Roman"/>
              <w:b w:val="0"/>
              <w:bCs w:val="0"/>
              <w:sz w:val="24"/>
              <w:szCs w:val="24"/>
              <w:lang w:val="en-US"/>
            </w:rPr>
          </w:rPrChange>
        </w:rPr>
      </w:pPr>
      <w:bookmarkStart w:id="954" w:name="_ju5790un9c30" w:colFirst="0" w:colLast="0"/>
      <w:bookmarkEnd w:id="954"/>
      <w:r w:rsidRPr="004A11AC">
        <w:rPr>
          <w:rFonts w:asciiTheme="minorBidi" w:eastAsia="Times New Roman" w:hAnsiTheme="minorBidi" w:cstheme="minorBidi"/>
          <w:sz w:val="24"/>
          <w:szCs w:val="24"/>
          <w:lang w:val="en-US"/>
          <w:rPrChange w:id="955" w:author="יוני גרינברג" w:date="2026-01-06T12:08:00Z">
            <w:rPr>
              <w:rFonts w:ascii="Times New Roman" w:eastAsia="Times New Roman" w:hAnsi="Times New Roman" w:cs="Times New Roman"/>
              <w:b w:val="0"/>
              <w:bCs w:val="0"/>
              <w:sz w:val="24"/>
              <w:szCs w:val="24"/>
              <w:lang w:val="en-US"/>
            </w:rPr>
          </w:rPrChange>
        </w:rPr>
        <w:t>2</w:t>
      </w:r>
      <w:r w:rsidR="0033340A" w:rsidRPr="004A11AC">
        <w:rPr>
          <w:rFonts w:asciiTheme="minorBidi" w:eastAsia="Times New Roman" w:hAnsiTheme="minorBidi" w:cstheme="minorBidi"/>
          <w:sz w:val="24"/>
          <w:szCs w:val="24"/>
          <w:lang w:val="en-US"/>
          <w:rPrChange w:id="956" w:author="יוני גרינברג" w:date="2026-01-06T12:08:00Z">
            <w:rPr>
              <w:rFonts w:ascii="Times New Roman" w:eastAsia="Times New Roman" w:hAnsi="Times New Roman" w:cs="Times New Roman"/>
              <w:b w:val="0"/>
              <w:bCs w:val="0"/>
              <w:sz w:val="24"/>
              <w:szCs w:val="24"/>
              <w:lang w:val="en-US"/>
            </w:rPr>
          </w:rPrChange>
        </w:rPr>
        <w:t>.2</w:t>
      </w:r>
      <w:r w:rsidRPr="004A11AC">
        <w:rPr>
          <w:rFonts w:asciiTheme="minorBidi" w:eastAsia="Times New Roman" w:hAnsiTheme="minorBidi" w:cstheme="minorBidi"/>
          <w:sz w:val="24"/>
          <w:szCs w:val="24"/>
          <w:lang w:val="en-US"/>
          <w:rPrChange w:id="957" w:author="יוני גרינברג" w:date="2026-01-06T12:08:00Z">
            <w:rPr>
              <w:rFonts w:ascii="Times New Roman" w:eastAsia="Times New Roman" w:hAnsi="Times New Roman" w:cs="Times New Roman"/>
              <w:b w:val="0"/>
              <w:bCs w:val="0"/>
              <w:sz w:val="24"/>
              <w:szCs w:val="24"/>
              <w:lang w:val="en-US"/>
            </w:rPr>
          </w:rPrChange>
        </w:rPr>
        <w:t xml:space="preserve"> Specific Environmental Struggles:</w:t>
      </w:r>
    </w:p>
    <w:p w14:paraId="2DE9DF3F" w14:textId="77777777" w:rsidR="00BD16DC" w:rsidRPr="001C719D" w:rsidRDefault="00C7700C" w:rsidP="00C1643B">
      <w:pPr>
        <w:pStyle w:val="3"/>
        <w:keepNext w:val="0"/>
        <w:keepLines w:val="0"/>
        <w:shd w:val="clear" w:color="auto" w:fill="FFFFFF"/>
        <w:spacing w:before="280"/>
        <w:ind w:left="1080" w:right="580"/>
        <w:rPr>
          <w:rFonts w:asciiTheme="minorBidi" w:eastAsia="Times New Roman" w:hAnsiTheme="minorBidi" w:cstheme="minorBidi"/>
          <w:b/>
          <w:bCs/>
          <w:color w:val="000000"/>
          <w:lang w:val="en-US"/>
          <w:rPrChange w:id="958" w:author="יוני גרינברג" w:date="2026-01-06T11:40:00Z">
            <w:rPr>
              <w:rFonts w:ascii="Times New Roman" w:eastAsia="Times New Roman" w:hAnsi="Times New Roman" w:cs="Times New Roman"/>
              <w:b/>
              <w:bCs/>
              <w:color w:val="000000"/>
              <w:lang w:val="en-US"/>
            </w:rPr>
          </w:rPrChange>
        </w:rPr>
      </w:pPr>
      <w:bookmarkStart w:id="959" w:name="_qia6uip3qjht" w:colFirst="0" w:colLast="0"/>
      <w:bookmarkEnd w:id="959"/>
      <w:r w:rsidRPr="001C719D">
        <w:rPr>
          <w:rFonts w:asciiTheme="minorBidi" w:eastAsia="Times New Roman" w:hAnsiTheme="minorBidi" w:cstheme="minorBidi"/>
          <w:b/>
          <w:bCs/>
          <w:color w:val="000000"/>
          <w:lang w:val="en-US"/>
          <w:rPrChange w:id="960" w:author="יוני גרינברג" w:date="2026-01-06T11:40:00Z">
            <w:rPr>
              <w:rFonts w:ascii="Times New Roman" w:eastAsia="Times New Roman" w:hAnsi="Times New Roman" w:cs="Times New Roman"/>
              <w:b/>
              <w:bCs/>
              <w:color w:val="000000"/>
              <w:lang w:val="en-US"/>
            </w:rPr>
          </w:rPrChange>
        </w:rPr>
        <w:t>RF Limitation</w:t>
      </w:r>
    </w:p>
    <w:p w14:paraId="00263CB9" w14:textId="41EFB3C2" w:rsidR="00BD16DC" w:rsidRPr="001C719D" w:rsidRDefault="00C7700C" w:rsidP="00C1643B">
      <w:pPr>
        <w:shd w:val="clear" w:color="auto" w:fill="FFFFFF"/>
        <w:spacing w:before="240" w:after="240"/>
        <w:ind w:left="1584"/>
        <w:rPr>
          <w:rFonts w:asciiTheme="minorBidi" w:eastAsia="Times New Roman" w:hAnsiTheme="minorBidi"/>
          <w:sz w:val="24"/>
          <w:szCs w:val="24"/>
          <w:lang w:val="en-US"/>
          <w:rPrChange w:id="961" w:author="יוני גרינברג" w:date="2026-01-06T11:40:00Z">
            <w:rPr>
              <w:rFonts w:ascii="Times New Roman" w:eastAsia="Times New Roman" w:hAnsi="Times New Roman" w:cs="Times New Roman"/>
              <w:sz w:val="24"/>
              <w:szCs w:val="24"/>
              <w:lang w:val="en-US"/>
            </w:rPr>
          </w:rPrChange>
        </w:rPr>
        <w:pPrChange w:id="962" w:author="יוני גרינברג" w:date="2026-01-07T12:09:00Z" w16du:dateUtc="2026-01-07T10:09:00Z">
          <w:pPr>
            <w:shd w:val="clear" w:color="auto" w:fill="FFFFFF"/>
            <w:spacing w:before="240" w:after="240"/>
          </w:pPr>
        </w:pPrChange>
      </w:pPr>
      <w:r w:rsidRPr="001C719D">
        <w:rPr>
          <w:rFonts w:asciiTheme="minorBidi" w:eastAsia="Times New Roman" w:hAnsiTheme="minorBidi"/>
          <w:sz w:val="24"/>
          <w:szCs w:val="24"/>
          <w:lang w:val="en-US"/>
          <w:rPrChange w:id="963" w:author="יוני גרינברג" w:date="2026-01-06T11:40:00Z">
            <w:rPr>
              <w:rFonts w:ascii="Times New Roman" w:eastAsia="Times New Roman" w:hAnsi="Times New Roman" w:cs="Times New Roman"/>
              <w:sz w:val="24"/>
              <w:szCs w:val="24"/>
              <w:lang w:val="en-US"/>
            </w:rPr>
          </w:rPrChange>
        </w:rPr>
        <w:t>RF waves propagate very poorly through conductive media, especially water. Saltwater</w:t>
      </w:r>
      <w:r w:rsidR="005018ED" w:rsidRPr="001C719D">
        <w:rPr>
          <w:rFonts w:asciiTheme="minorBidi" w:eastAsia="Times New Roman" w:hAnsiTheme="minorBidi"/>
          <w:sz w:val="24"/>
          <w:szCs w:val="24"/>
          <w:lang w:val="en-US"/>
          <w:rPrChange w:id="964" w:author="יוני גרינברג" w:date="2026-01-06T11:40:00Z">
            <w:rPr>
              <w:rFonts w:ascii="Times New Roman" w:eastAsia="Times New Roman" w:hAnsi="Times New Roman" w:cs="Times New Roman"/>
              <w:sz w:val="24"/>
              <w:szCs w:val="24"/>
              <w:lang w:val="en-US"/>
            </w:rPr>
          </w:rPrChange>
        </w:rPr>
        <w:t xml:space="preserve"> heavily</w:t>
      </w:r>
      <w:r w:rsidRPr="001C719D">
        <w:rPr>
          <w:rFonts w:asciiTheme="minorBidi" w:eastAsia="Times New Roman" w:hAnsiTheme="minorBidi"/>
          <w:sz w:val="24"/>
          <w:szCs w:val="24"/>
          <w:lang w:val="en-US"/>
          <w:rPrChange w:id="965" w:author="יוני גרינברג" w:date="2026-01-06T11:40:00Z">
            <w:rPr>
              <w:rFonts w:ascii="Times New Roman" w:eastAsia="Times New Roman" w:hAnsi="Times New Roman" w:cs="Times New Roman"/>
              <w:sz w:val="24"/>
              <w:szCs w:val="24"/>
              <w:lang w:val="en-US"/>
            </w:rPr>
          </w:rPrChange>
        </w:rPr>
        <w:t xml:space="preserve"> attenuates radio signals, making Wi-Fi and Bluetooth completely unusable for underwater communication.</w:t>
      </w:r>
      <w:r w:rsidR="00D053A6" w:rsidRPr="001C719D">
        <w:rPr>
          <w:rFonts w:asciiTheme="minorBidi" w:eastAsia="Times New Roman" w:hAnsiTheme="minorBidi"/>
          <w:sz w:val="24"/>
          <w:szCs w:val="24"/>
          <w:lang w:val="en-US"/>
          <w:rPrChange w:id="966" w:author="יוני גרינברג" w:date="2026-01-06T11:40:00Z">
            <w:rPr>
              <w:rFonts w:ascii="Times New Roman" w:eastAsia="Times New Roman" w:hAnsi="Times New Roman" w:cs="Times New Roman"/>
              <w:sz w:val="24"/>
              <w:szCs w:val="24"/>
              <w:lang w:val="en-US"/>
            </w:rPr>
          </w:rPrChange>
        </w:rPr>
        <w:t>[11]</w:t>
      </w:r>
    </w:p>
    <w:p w14:paraId="55F42799" w14:textId="1C140D5C" w:rsidR="00BD16DC" w:rsidRPr="001C719D" w:rsidRDefault="00C7700C" w:rsidP="00C1643B">
      <w:pPr>
        <w:shd w:val="clear" w:color="auto" w:fill="FFFFFF"/>
        <w:spacing w:before="240" w:after="240"/>
        <w:ind w:left="1584"/>
        <w:jc w:val="left"/>
        <w:rPr>
          <w:rFonts w:asciiTheme="minorBidi" w:eastAsia="Times New Roman" w:hAnsiTheme="minorBidi"/>
          <w:sz w:val="24"/>
          <w:szCs w:val="24"/>
          <w:highlight w:val="yellow"/>
          <w:lang w:val="en-US"/>
          <w:rPrChange w:id="967" w:author="יוני גרינברג" w:date="2026-01-06T11:40:00Z">
            <w:rPr>
              <w:rFonts w:ascii="Times New Roman" w:eastAsia="Times New Roman" w:hAnsi="Times New Roman" w:cs="Times New Roman"/>
              <w:sz w:val="24"/>
              <w:szCs w:val="24"/>
              <w:highlight w:val="yellow"/>
              <w:lang w:val="en-US"/>
            </w:rPr>
          </w:rPrChange>
        </w:rPr>
        <w:pPrChange w:id="968" w:author="יוני גרינברג" w:date="2026-01-07T12:10:00Z" w16du:dateUtc="2026-01-07T10:10:00Z">
          <w:pPr>
            <w:shd w:val="clear" w:color="auto" w:fill="FFFFFF"/>
            <w:spacing w:before="240" w:after="240"/>
          </w:pPr>
        </w:pPrChange>
      </w:pPr>
      <w:r w:rsidRPr="001C719D">
        <w:rPr>
          <w:rFonts w:asciiTheme="minorBidi" w:eastAsia="Times New Roman" w:hAnsiTheme="minorBidi"/>
          <w:sz w:val="24"/>
          <w:szCs w:val="24"/>
          <w:lang w:val="en-US"/>
          <w:rPrChange w:id="969" w:author="יוני גרינברג" w:date="2026-01-06T11:40:00Z">
            <w:rPr>
              <w:rFonts w:ascii="Times New Roman" w:eastAsia="Times New Roman" w:hAnsi="Times New Roman" w:cs="Times New Roman"/>
              <w:sz w:val="24"/>
              <w:szCs w:val="24"/>
              <w:lang w:val="en-US"/>
            </w:rPr>
          </w:rPrChange>
        </w:rPr>
        <w:t xml:space="preserve">This same principle applies to the human body, which is composed of </w:t>
      </w:r>
      <w:del w:id="970" w:author="יוני גרינברג" w:date="2026-01-07T12:09:00Z" w16du:dateUtc="2026-01-07T10:09:00Z">
        <w:r w:rsidRPr="001C719D" w:rsidDel="00C1643B">
          <w:rPr>
            <w:rFonts w:asciiTheme="minorBidi" w:eastAsia="Times New Roman" w:hAnsiTheme="minorBidi"/>
            <w:sz w:val="24"/>
            <w:szCs w:val="24"/>
            <w:lang w:val="en-US"/>
            <w:rPrChange w:id="971" w:author="יוני גרינברג" w:date="2026-01-06T11:40:00Z">
              <w:rPr>
                <w:rFonts w:ascii="Times New Roman" w:eastAsia="Times New Roman" w:hAnsi="Times New Roman" w:cs="Times New Roman"/>
                <w:sz w:val="24"/>
                <w:szCs w:val="24"/>
                <w:lang w:val="en-US"/>
              </w:rPr>
            </w:rPrChange>
          </w:rPr>
          <w:delText>roughly 60% water.</w:delText>
        </w:r>
        <w:r w:rsidRPr="001C719D" w:rsidDel="00C1643B">
          <w:rPr>
            <w:rFonts w:asciiTheme="minorBidi" w:eastAsia="Times New Roman" w:hAnsiTheme="minorBidi"/>
            <w:sz w:val="24"/>
            <w:szCs w:val="24"/>
            <w:lang w:val="en-US"/>
            <w:rPrChange w:id="972" w:author="יוני גרינברג" w:date="2026-01-06T11:40:00Z">
              <w:rPr>
                <w:rFonts w:ascii="Times New Roman" w:eastAsia="Times New Roman" w:hAnsi="Times New Roman" w:cs="Times New Roman"/>
                <w:sz w:val="24"/>
                <w:szCs w:val="24"/>
                <w:lang w:val="en-US"/>
              </w:rPr>
            </w:rPrChange>
          </w:rPr>
          <w:br/>
          <w:delText xml:space="preserve"> </w:delText>
        </w:r>
      </w:del>
      <w:r w:rsidRPr="001C719D">
        <w:rPr>
          <w:rFonts w:asciiTheme="minorBidi" w:eastAsia="Times New Roman" w:hAnsiTheme="minorBidi"/>
          <w:sz w:val="24"/>
          <w:szCs w:val="24"/>
          <w:lang w:val="en-US"/>
          <w:rPrChange w:id="973" w:author="יוני גרינברג" w:date="2026-01-06T11:40:00Z">
            <w:rPr>
              <w:rFonts w:ascii="Times New Roman" w:eastAsia="Times New Roman" w:hAnsi="Times New Roman" w:cs="Times New Roman"/>
              <w:sz w:val="24"/>
              <w:szCs w:val="24"/>
              <w:lang w:val="en-US"/>
            </w:rPr>
          </w:rPrChange>
        </w:rPr>
        <w:t>RF signals struggle to pass through tissue, requiring high power, which can be inefficient and potentially cause unsafe tissue heating.</w:t>
      </w:r>
      <w:r w:rsidRPr="001C719D">
        <w:rPr>
          <w:rFonts w:asciiTheme="minorBidi" w:eastAsia="Times New Roman" w:hAnsiTheme="minorBidi"/>
          <w:sz w:val="24"/>
          <w:szCs w:val="24"/>
          <w:lang w:val="en-US"/>
          <w:rPrChange w:id="974" w:author="יוני גרינברג" w:date="2026-01-06T11:40:00Z">
            <w:rPr>
              <w:rFonts w:ascii="Times New Roman" w:eastAsia="Times New Roman" w:hAnsi="Times New Roman" w:cs="Times New Roman"/>
              <w:sz w:val="24"/>
              <w:szCs w:val="24"/>
              <w:lang w:val="en-US"/>
            </w:rPr>
          </w:rPrChange>
        </w:rPr>
        <w:br/>
        <w:t xml:space="preserve"> </w:t>
      </w:r>
      <w:r w:rsidR="00051506" w:rsidRPr="001C719D">
        <w:rPr>
          <w:rFonts w:asciiTheme="minorBidi" w:eastAsia="Times New Roman" w:hAnsiTheme="minorBidi"/>
          <w:sz w:val="24"/>
          <w:szCs w:val="24"/>
          <w:lang w:val="en-US"/>
          <w:rPrChange w:id="975" w:author="יוני גרינברג" w:date="2026-01-06T11:40:00Z">
            <w:rPr>
              <w:rFonts w:ascii="Times New Roman" w:eastAsia="Times New Roman" w:hAnsi="Times New Roman" w:cs="Times New Roman"/>
              <w:sz w:val="24"/>
              <w:szCs w:val="24"/>
              <w:lang w:val="en-US"/>
            </w:rPr>
          </w:rPrChange>
        </w:rPr>
        <w:t xml:space="preserve">Such </w:t>
      </w:r>
      <w:r w:rsidRPr="001C719D">
        <w:rPr>
          <w:rFonts w:asciiTheme="minorBidi" w:eastAsia="Times New Roman" w:hAnsiTheme="minorBidi"/>
          <w:sz w:val="24"/>
          <w:szCs w:val="24"/>
          <w:lang w:val="en-US"/>
          <w:rPrChange w:id="976" w:author="יוני גרינברג" w:date="2026-01-06T11:40:00Z">
            <w:rPr>
              <w:rFonts w:ascii="Times New Roman" w:eastAsia="Times New Roman" w:hAnsi="Times New Roman" w:cs="Times New Roman"/>
              <w:sz w:val="24"/>
              <w:szCs w:val="24"/>
              <w:lang w:val="en-US"/>
            </w:rPr>
          </w:rPrChange>
        </w:rPr>
        <w:t xml:space="preserve">issues make RF unusable for certain </w:t>
      </w:r>
      <w:r w:rsidR="00EE40D6" w:rsidRPr="001C719D">
        <w:rPr>
          <w:rFonts w:asciiTheme="minorBidi" w:eastAsia="Times New Roman" w:hAnsiTheme="minorBidi"/>
          <w:sz w:val="24"/>
          <w:szCs w:val="24"/>
          <w:lang w:val="en-US"/>
          <w:rPrChange w:id="977" w:author="יוני גרינברג" w:date="2026-01-06T11:40:00Z">
            <w:rPr>
              <w:rFonts w:ascii="Times New Roman" w:eastAsia="Times New Roman" w:hAnsi="Times New Roman" w:cs="Times New Roman"/>
              <w:sz w:val="24"/>
              <w:szCs w:val="24"/>
              <w:lang w:val="en-US"/>
            </w:rPr>
          </w:rPrChange>
        </w:rPr>
        <w:t xml:space="preserve">cases </w:t>
      </w:r>
      <w:r w:rsidRPr="001C719D">
        <w:rPr>
          <w:rFonts w:asciiTheme="minorBidi" w:eastAsia="Times New Roman" w:hAnsiTheme="minorBidi"/>
          <w:sz w:val="24"/>
          <w:szCs w:val="24"/>
          <w:lang w:val="en-US"/>
          <w:rPrChange w:id="978" w:author="יוני גרינברג" w:date="2026-01-06T11:40:00Z">
            <w:rPr>
              <w:rFonts w:ascii="Times New Roman" w:eastAsia="Times New Roman" w:hAnsi="Times New Roman" w:cs="Times New Roman"/>
              <w:sz w:val="24"/>
              <w:szCs w:val="24"/>
              <w:lang w:val="en-US"/>
            </w:rPr>
          </w:rPrChange>
        </w:rPr>
        <w:t xml:space="preserve">such as </w:t>
      </w:r>
      <w:r w:rsidR="004C4949" w:rsidRPr="001C719D">
        <w:rPr>
          <w:rFonts w:asciiTheme="minorBidi" w:eastAsia="Times New Roman" w:hAnsiTheme="minorBidi"/>
          <w:sz w:val="24"/>
          <w:szCs w:val="24"/>
          <w:lang w:val="en-US"/>
          <w:rPrChange w:id="979" w:author="יוני גרינברג" w:date="2026-01-06T11:40:00Z">
            <w:rPr>
              <w:rFonts w:ascii="Times New Roman" w:eastAsia="Times New Roman" w:hAnsi="Times New Roman" w:cs="Times New Roman"/>
              <w:sz w:val="24"/>
              <w:szCs w:val="24"/>
              <w:lang w:val="en-US"/>
            </w:rPr>
          </w:rPrChange>
        </w:rPr>
        <w:t xml:space="preserve">medical </w:t>
      </w:r>
      <w:r w:rsidRPr="001C719D">
        <w:rPr>
          <w:rFonts w:asciiTheme="minorBidi" w:eastAsia="Times New Roman" w:hAnsiTheme="minorBidi"/>
          <w:sz w:val="24"/>
          <w:szCs w:val="24"/>
          <w:lang w:val="en-US"/>
          <w:rPrChange w:id="980" w:author="יוני גרינברג" w:date="2026-01-06T11:40:00Z">
            <w:rPr>
              <w:rFonts w:ascii="Times New Roman" w:eastAsia="Times New Roman" w:hAnsi="Times New Roman" w:cs="Times New Roman"/>
              <w:sz w:val="24"/>
              <w:szCs w:val="24"/>
              <w:lang w:val="en-US"/>
            </w:rPr>
          </w:rPrChange>
        </w:rPr>
        <w:t>ones.</w:t>
      </w:r>
      <w:r w:rsidR="00D053A6" w:rsidRPr="001C719D">
        <w:rPr>
          <w:rFonts w:asciiTheme="minorBidi" w:eastAsia="Times New Roman" w:hAnsiTheme="minorBidi"/>
          <w:sz w:val="24"/>
          <w:szCs w:val="24"/>
          <w:lang w:val="en-US"/>
          <w:rPrChange w:id="981" w:author="יוני גרינברג" w:date="2026-01-06T11:40:00Z">
            <w:rPr>
              <w:rFonts w:ascii="Times New Roman" w:eastAsia="Times New Roman" w:hAnsi="Times New Roman" w:cs="Times New Roman"/>
              <w:sz w:val="24"/>
              <w:szCs w:val="24"/>
              <w:lang w:val="en-US"/>
            </w:rPr>
          </w:rPrChange>
        </w:rPr>
        <w:t xml:space="preserve"> [11]</w:t>
      </w:r>
    </w:p>
    <w:p w14:paraId="12A000BD" w14:textId="77777777" w:rsidR="00BD16DC" w:rsidRPr="001C719D" w:rsidRDefault="00C7700C" w:rsidP="00C1643B">
      <w:pPr>
        <w:pStyle w:val="3"/>
        <w:keepNext w:val="0"/>
        <w:keepLines w:val="0"/>
        <w:shd w:val="clear" w:color="auto" w:fill="FFFFFF"/>
        <w:spacing w:before="280"/>
        <w:ind w:left="1080" w:right="580"/>
        <w:rPr>
          <w:rFonts w:asciiTheme="minorBidi" w:eastAsia="Times New Roman" w:hAnsiTheme="minorBidi" w:cstheme="minorBidi"/>
          <w:b/>
          <w:bCs/>
          <w:color w:val="000000"/>
          <w:lang w:val="en-US"/>
          <w:rPrChange w:id="982" w:author="יוני גרינברג" w:date="2026-01-06T11:40:00Z">
            <w:rPr>
              <w:rFonts w:ascii="Times New Roman" w:eastAsia="Times New Roman" w:hAnsi="Times New Roman" w:cs="Times New Roman"/>
              <w:b/>
              <w:bCs/>
              <w:color w:val="000000"/>
              <w:lang w:val="en-US"/>
            </w:rPr>
          </w:rPrChange>
        </w:rPr>
        <w:pPrChange w:id="983" w:author="יוני גרינברג" w:date="2026-01-07T12:10:00Z" w16du:dateUtc="2026-01-07T10:10:00Z">
          <w:pPr>
            <w:pStyle w:val="3"/>
            <w:keepNext w:val="0"/>
            <w:keepLines w:val="0"/>
            <w:shd w:val="clear" w:color="auto" w:fill="FFFFFF"/>
            <w:spacing w:before="280"/>
            <w:ind w:right="580"/>
          </w:pPr>
        </w:pPrChange>
      </w:pPr>
      <w:bookmarkStart w:id="984" w:name="_s3qhae5f1rk0" w:colFirst="0" w:colLast="0"/>
      <w:bookmarkEnd w:id="984"/>
      <w:r w:rsidRPr="001C719D">
        <w:rPr>
          <w:rFonts w:asciiTheme="minorBidi" w:eastAsia="Times New Roman" w:hAnsiTheme="minorBidi" w:cstheme="minorBidi"/>
          <w:b/>
          <w:bCs/>
          <w:color w:val="000000"/>
          <w:lang w:val="en-US"/>
          <w:rPrChange w:id="985" w:author="יוני גרינברג" w:date="2026-01-06T11:40:00Z">
            <w:rPr>
              <w:rFonts w:ascii="Times New Roman" w:eastAsia="Times New Roman" w:hAnsi="Times New Roman" w:cs="Times New Roman"/>
              <w:b/>
              <w:bCs/>
              <w:color w:val="000000"/>
              <w:lang w:val="en-US"/>
            </w:rPr>
          </w:rPrChange>
        </w:rPr>
        <w:t>How Ultrasound Overcomes It</w:t>
      </w:r>
    </w:p>
    <w:p w14:paraId="1F490098" w14:textId="77777777" w:rsidR="00BD16DC" w:rsidRPr="001C719D" w:rsidRDefault="00C7700C" w:rsidP="00C1643B">
      <w:pPr>
        <w:shd w:val="clear" w:color="auto" w:fill="FFFFFF"/>
        <w:spacing w:before="240" w:after="240"/>
        <w:ind w:left="1440"/>
        <w:rPr>
          <w:rFonts w:asciiTheme="minorBidi" w:eastAsia="Times New Roman" w:hAnsiTheme="minorBidi"/>
          <w:sz w:val="24"/>
          <w:szCs w:val="24"/>
          <w:lang w:val="en-US"/>
          <w:rPrChange w:id="986" w:author="יוני גרינברג" w:date="2026-01-06T11:40:00Z">
            <w:rPr>
              <w:rFonts w:ascii="Times New Roman" w:eastAsia="Times New Roman" w:hAnsi="Times New Roman" w:cs="Times New Roman"/>
              <w:sz w:val="24"/>
              <w:szCs w:val="24"/>
              <w:lang w:val="en-US"/>
            </w:rPr>
          </w:rPrChange>
        </w:rPr>
        <w:pPrChange w:id="987" w:author="יוני גרינברג" w:date="2026-01-07T12:10:00Z" w16du:dateUtc="2026-01-07T10:10:00Z">
          <w:pPr>
            <w:shd w:val="clear" w:color="auto" w:fill="FFFFFF"/>
            <w:spacing w:before="240" w:after="240"/>
            <w:ind w:left="720"/>
          </w:pPr>
        </w:pPrChange>
      </w:pPr>
      <w:r w:rsidRPr="001C719D">
        <w:rPr>
          <w:rFonts w:asciiTheme="minorBidi" w:eastAsia="Times New Roman" w:hAnsiTheme="minorBidi"/>
          <w:sz w:val="24"/>
          <w:szCs w:val="24"/>
          <w:lang w:val="en-US"/>
          <w:rPrChange w:id="988" w:author="יוני גרינברג" w:date="2026-01-06T11:40:00Z">
            <w:rPr>
              <w:rFonts w:ascii="Times New Roman" w:eastAsia="Times New Roman" w:hAnsi="Times New Roman" w:cs="Times New Roman"/>
              <w:sz w:val="24"/>
              <w:szCs w:val="24"/>
              <w:lang w:val="en-US"/>
            </w:rPr>
          </w:rPrChange>
        </w:rPr>
        <w:lastRenderedPageBreak/>
        <w:t>Ultrasound excels in the very environments where RF fails.</w:t>
      </w:r>
    </w:p>
    <w:p w14:paraId="4EA887F5" w14:textId="370C22DD" w:rsidR="00BD16DC" w:rsidRPr="001C719D" w:rsidRDefault="00C7700C" w:rsidP="00C1643B">
      <w:pPr>
        <w:shd w:val="clear" w:color="auto" w:fill="FFFFFF"/>
        <w:spacing w:before="240"/>
        <w:ind w:left="1944" w:hanging="360"/>
        <w:rPr>
          <w:rFonts w:asciiTheme="minorBidi" w:eastAsia="Times New Roman" w:hAnsiTheme="minorBidi"/>
          <w:sz w:val="24"/>
          <w:szCs w:val="24"/>
          <w:lang w:val="en-US"/>
          <w:rPrChange w:id="989" w:author="יוני גרינברג" w:date="2026-01-06T11:40:00Z">
            <w:rPr>
              <w:rFonts w:ascii="Times New Roman" w:eastAsia="Times New Roman" w:hAnsi="Times New Roman" w:cs="Times New Roman"/>
              <w:sz w:val="24"/>
              <w:szCs w:val="24"/>
              <w:lang w:val="en-US"/>
            </w:rPr>
          </w:rPrChange>
        </w:rPr>
        <w:pPrChange w:id="990" w:author="יוני גרינברג" w:date="2026-01-07T12:10:00Z" w16du:dateUtc="2026-01-07T10:10:00Z">
          <w:pPr>
            <w:shd w:val="clear" w:color="auto" w:fill="FFFFFF"/>
            <w:spacing w:before="240"/>
            <w:ind w:left="1800" w:hanging="360"/>
          </w:pPr>
        </w:pPrChange>
      </w:pPr>
      <w:proofErr w:type="gramStart"/>
      <w:r w:rsidRPr="001C719D">
        <w:rPr>
          <w:rFonts w:asciiTheme="minorBidi" w:eastAsia="Times New Roman" w:hAnsiTheme="minorBidi"/>
          <w:sz w:val="24"/>
          <w:szCs w:val="24"/>
          <w:lang w:val="en-US"/>
          <w:rPrChange w:id="991"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992"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993" w:author="יוני גרינברג" w:date="2026-01-06T11:40:00Z">
            <w:rPr>
              <w:rFonts w:ascii="Times New Roman" w:eastAsia="Times New Roman" w:hAnsi="Times New Roman" w:cs="Times New Roman"/>
              <w:sz w:val="14"/>
              <w:szCs w:val="14"/>
              <w:lang w:val="en-US"/>
            </w:rPr>
          </w:rPrChange>
        </w:rPr>
        <w:tab/>
      </w:r>
      <w:proofErr w:type="gramEnd"/>
      <w:r w:rsidRPr="001C719D">
        <w:rPr>
          <w:rFonts w:asciiTheme="minorBidi" w:eastAsia="Times New Roman" w:hAnsiTheme="minorBidi"/>
          <w:sz w:val="24"/>
          <w:szCs w:val="24"/>
          <w:lang w:val="en-US"/>
          <w:rPrChange w:id="994" w:author="יוני גרינברג" w:date="2026-01-06T11:40:00Z">
            <w:rPr>
              <w:rFonts w:ascii="Times New Roman" w:eastAsia="Times New Roman" w:hAnsi="Times New Roman" w:cs="Times New Roman"/>
              <w:sz w:val="24"/>
              <w:szCs w:val="24"/>
              <w:lang w:val="en-US"/>
            </w:rPr>
          </w:rPrChange>
        </w:rPr>
        <w:t>Excellent Propagation in Liquids: As a mechanical wave, ultrasound travels exceptionally well through liquids. This is why it's the standard for SONAR (underwater) and medical imaging (in-</w:t>
      </w:r>
      <w:proofErr w:type="gramStart"/>
      <w:r w:rsidRPr="001C719D">
        <w:rPr>
          <w:rFonts w:asciiTheme="minorBidi" w:eastAsia="Times New Roman" w:hAnsiTheme="minorBidi"/>
          <w:sz w:val="24"/>
          <w:szCs w:val="24"/>
          <w:lang w:val="en-US"/>
          <w:rPrChange w:id="995" w:author="יוני גרינברג" w:date="2026-01-06T11:40:00Z">
            <w:rPr>
              <w:rFonts w:ascii="Times New Roman" w:eastAsia="Times New Roman" w:hAnsi="Times New Roman" w:cs="Times New Roman"/>
              <w:sz w:val="24"/>
              <w:szCs w:val="24"/>
              <w:lang w:val="en-US"/>
            </w:rPr>
          </w:rPrChange>
        </w:rPr>
        <w:t>body)</w:t>
      </w:r>
      <w:r w:rsidR="00D053A6" w:rsidRPr="001C719D">
        <w:rPr>
          <w:rFonts w:asciiTheme="minorBidi" w:eastAsia="Times New Roman" w:hAnsiTheme="minorBidi"/>
          <w:sz w:val="24"/>
          <w:szCs w:val="24"/>
          <w:lang w:val="en-US"/>
          <w:rPrChange w:id="996" w:author="יוני גרינברג" w:date="2026-01-06T11:40:00Z">
            <w:rPr>
              <w:rFonts w:ascii="Times New Roman" w:eastAsia="Times New Roman" w:hAnsi="Times New Roman" w:cs="Times New Roman"/>
              <w:sz w:val="24"/>
              <w:szCs w:val="24"/>
              <w:lang w:val="en-US"/>
            </w:rPr>
          </w:rPrChange>
        </w:rPr>
        <w:t>[</w:t>
      </w:r>
      <w:proofErr w:type="gramEnd"/>
      <w:r w:rsidR="00D053A6" w:rsidRPr="001C719D">
        <w:rPr>
          <w:rFonts w:asciiTheme="minorBidi" w:eastAsia="Times New Roman" w:hAnsiTheme="minorBidi"/>
          <w:sz w:val="24"/>
          <w:szCs w:val="24"/>
          <w:lang w:val="en-US"/>
          <w:rPrChange w:id="997" w:author="יוני גרינברג" w:date="2026-01-06T11:40:00Z">
            <w:rPr>
              <w:rFonts w:ascii="Times New Roman" w:eastAsia="Times New Roman" w:hAnsi="Times New Roman" w:cs="Times New Roman"/>
              <w:sz w:val="24"/>
              <w:szCs w:val="24"/>
              <w:lang w:val="en-US"/>
            </w:rPr>
          </w:rPrChange>
        </w:rPr>
        <w:t>10]</w:t>
      </w:r>
      <w:r w:rsidRPr="001C719D">
        <w:rPr>
          <w:rFonts w:asciiTheme="minorBidi" w:eastAsia="Times New Roman" w:hAnsiTheme="minorBidi"/>
          <w:sz w:val="24"/>
          <w:szCs w:val="24"/>
          <w:lang w:val="en-US"/>
          <w:rPrChange w:id="998" w:author="יוני גרינברג" w:date="2026-01-06T11:40:00Z">
            <w:rPr>
              <w:rFonts w:ascii="Times New Roman" w:eastAsia="Times New Roman" w:hAnsi="Times New Roman" w:cs="Times New Roman"/>
              <w:sz w:val="24"/>
              <w:szCs w:val="24"/>
              <w:lang w:val="en-US"/>
            </w:rPr>
          </w:rPrChange>
        </w:rPr>
        <w:t>.</w:t>
      </w:r>
    </w:p>
    <w:p w14:paraId="32749972" w14:textId="3E4414FE" w:rsidR="00BD16DC" w:rsidRPr="001C719D" w:rsidRDefault="00C7700C" w:rsidP="00C1643B">
      <w:pPr>
        <w:shd w:val="clear" w:color="auto" w:fill="FFFFFF"/>
        <w:spacing w:after="240"/>
        <w:ind w:left="1944" w:hanging="360"/>
        <w:rPr>
          <w:rFonts w:asciiTheme="minorBidi" w:eastAsia="Times New Roman" w:hAnsiTheme="minorBidi"/>
          <w:sz w:val="24"/>
          <w:szCs w:val="24"/>
          <w:lang w:val="en-US"/>
          <w:rPrChange w:id="999" w:author="יוני גרינברג" w:date="2026-01-06T11:40:00Z">
            <w:rPr>
              <w:rFonts w:ascii="Times New Roman" w:eastAsia="Times New Roman" w:hAnsi="Times New Roman" w:cs="Times New Roman"/>
              <w:sz w:val="24"/>
              <w:szCs w:val="24"/>
              <w:lang w:val="en-US"/>
            </w:rPr>
          </w:rPrChange>
        </w:rPr>
        <w:pPrChange w:id="1000" w:author="יוני גרינברג" w:date="2026-01-07T12:10:00Z" w16du:dateUtc="2026-01-07T10:10:00Z">
          <w:pPr>
            <w:shd w:val="clear" w:color="auto" w:fill="FFFFFF"/>
            <w:spacing w:after="240"/>
            <w:ind w:left="1800" w:hanging="360"/>
          </w:pPr>
        </w:pPrChange>
      </w:pPr>
      <w:r w:rsidRPr="001C719D">
        <w:rPr>
          <w:rFonts w:asciiTheme="minorBidi" w:eastAsia="Times New Roman" w:hAnsiTheme="minorBidi"/>
          <w:sz w:val="24"/>
          <w:szCs w:val="24"/>
          <w:lang w:val="en-US"/>
          <w:rPrChange w:id="1001"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002"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1003" w:author="יוני גרינברג" w:date="2026-01-06T11:40:00Z">
            <w:rPr>
              <w:rFonts w:ascii="Times New Roman" w:eastAsia="Times New Roman" w:hAnsi="Times New Roman" w:cs="Times New Roman"/>
              <w:sz w:val="24"/>
              <w:szCs w:val="24"/>
              <w:lang w:val="en-US"/>
            </w:rPr>
          </w:rPrChange>
        </w:rPr>
        <w:t xml:space="preserve">Ideal for In-Body Communication: It can be used for low-power, safe communication between medical implants and external devices, overcoming the high signal loss and heating concerns associated with </w:t>
      </w:r>
      <w:proofErr w:type="gramStart"/>
      <w:r w:rsidRPr="001C719D">
        <w:rPr>
          <w:rFonts w:asciiTheme="minorBidi" w:eastAsia="Times New Roman" w:hAnsiTheme="minorBidi"/>
          <w:sz w:val="24"/>
          <w:szCs w:val="24"/>
          <w:lang w:val="en-US"/>
          <w:rPrChange w:id="1004" w:author="יוני גרינברג" w:date="2026-01-06T11:40:00Z">
            <w:rPr>
              <w:rFonts w:ascii="Times New Roman" w:eastAsia="Times New Roman" w:hAnsi="Times New Roman" w:cs="Times New Roman"/>
              <w:sz w:val="24"/>
              <w:szCs w:val="24"/>
              <w:lang w:val="en-US"/>
            </w:rPr>
          </w:rPrChange>
        </w:rPr>
        <w:t>RF</w:t>
      </w:r>
      <w:r w:rsidR="00D053A6" w:rsidRPr="001C719D">
        <w:rPr>
          <w:rFonts w:asciiTheme="minorBidi" w:eastAsia="Times New Roman" w:hAnsiTheme="minorBidi"/>
          <w:sz w:val="24"/>
          <w:szCs w:val="24"/>
          <w:lang w:val="en-US"/>
          <w:rPrChange w:id="1005" w:author="יוני גרינברג" w:date="2026-01-06T11:40:00Z">
            <w:rPr>
              <w:rFonts w:ascii="Times New Roman" w:eastAsia="Times New Roman" w:hAnsi="Times New Roman" w:cs="Times New Roman"/>
              <w:sz w:val="24"/>
              <w:szCs w:val="24"/>
              <w:lang w:val="en-US"/>
            </w:rPr>
          </w:rPrChange>
        </w:rPr>
        <w:t>[</w:t>
      </w:r>
      <w:proofErr w:type="gramEnd"/>
      <w:r w:rsidR="00D053A6" w:rsidRPr="001C719D">
        <w:rPr>
          <w:rFonts w:asciiTheme="minorBidi" w:eastAsia="Times New Roman" w:hAnsiTheme="minorBidi"/>
          <w:sz w:val="24"/>
          <w:szCs w:val="24"/>
          <w:lang w:val="en-US"/>
          <w:rPrChange w:id="1006" w:author="יוני גרינברג" w:date="2026-01-06T11:40:00Z">
            <w:rPr>
              <w:rFonts w:ascii="Times New Roman" w:eastAsia="Times New Roman" w:hAnsi="Times New Roman" w:cs="Times New Roman"/>
              <w:sz w:val="24"/>
              <w:szCs w:val="24"/>
              <w:lang w:val="en-US"/>
            </w:rPr>
          </w:rPrChange>
        </w:rPr>
        <w:t>10]</w:t>
      </w:r>
      <w:r w:rsidRPr="001C719D">
        <w:rPr>
          <w:rFonts w:asciiTheme="minorBidi" w:eastAsia="Times New Roman" w:hAnsiTheme="minorBidi"/>
          <w:sz w:val="24"/>
          <w:szCs w:val="24"/>
          <w:lang w:val="en-US"/>
          <w:rPrChange w:id="1007" w:author="יוני גרינברג" w:date="2026-01-06T11:40:00Z">
            <w:rPr>
              <w:rFonts w:ascii="Times New Roman" w:eastAsia="Times New Roman" w:hAnsi="Times New Roman" w:cs="Times New Roman"/>
              <w:sz w:val="24"/>
              <w:szCs w:val="24"/>
              <w:lang w:val="en-US"/>
            </w:rPr>
          </w:rPrChange>
        </w:rPr>
        <w:t>.</w:t>
      </w:r>
    </w:p>
    <w:p w14:paraId="3E2F8348" w14:textId="77777777" w:rsidR="00BD16DC" w:rsidRPr="001C719D" w:rsidRDefault="00C7700C" w:rsidP="00902E2E">
      <w:pPr>
        <w:shd w:val="clear" w:color="auto" w:fill="FFFFFF"/>
        <w:spacing w:after="0"/>
        <w:ind w:left="1080" w:right="580"/>
        <w:rPr>
          <w:rFonts w:asciiTheme="minorBidi" w:eastAsia="Times New Roman" w:hAnsiTheme="minorBidi"/>
          <w:sz w:val="24"/>
          <w:szCs w:val="24"/>
          <w:lang w:val="en-US"/>
          <w:rPrChange w:id="1008" w:author="יוני גרינברג" w:date="2026-01-06T11:40:00Z">
            <w:rPr>
              <w:rFonts w:ascii="Times New Roman" w:eastAsia="Times New Roman" w:hAnsi="Times New Roman" w:cs="Times New Roman"/>
              <w:sz w:val="24"/>
              <w:szCs w:val="24"/>
              <w:lang w:val="en-US"/>
            </w:rPr>
          </w:rPrChange>
        </w:rPr>
        <w:pPrChange w:id="1009" w:author="יוני גרינברג" w:date="2026-01-07T12:22:00Z" w16du:dateUtc="2026-01-07T10:22:00Z">
          <w:pPr>
            <w:shd w:val="clear" w:color="auto" w:fill="FFFFFF"/>
            <w:spacing w:after="100"/>
            <w:ind w:left="1080" w:right="580"/>
          </w:pPr>
        </w:pPrChange>
      </w:pPr>
      <w:r w:rsidRPr="001C719D">
        <w:rPr>
          <w:rFonts w:asciiTheme="minorBidi" w:eastAsia="Times New Roman" w:hAnsiTheme="minorBidi"/>
          <w:sz w:val="24"/>
          <w:szCs w:val="24"/>
          <w:lang w:val="en-US"/>
          <w:rPrChange w:id="1010" w:author="יוני גרינברג" w:date="2026-01-06T11:40:00Z">
            <w:rPr>
              <w:rFonts w:ascii="Times New Roman" w:eastAsia="Times New Roman" w:hAnsi="Times New Roman" w:cs="Times New Roman"/>
              <w:sz w:val="24"/>
              <w:szCs w:val="24"/>
              <w:lang w:val="en-US"/>
            </w:rPr>
          </w:rPrChange>
        </w:rPr>
        <w:t xml:space="preserve"> </w:t>
      </w:r>
    </w:p>
    <w:p w14:paraId="4A579E22" w14:textId="77777777" w:rsidR="00D053A6" w:rsidRPr="001C719D" w:rsidRDefault="0033340A" w:rsidP="00217392">
      <w:pPr>
        <w:shd w:val="clear" w:color="auto" w:fill="FFFFFF"/>
        <w:spacing w:after="100"/>
        <w:ind w:right="580"/>
        <w:rPr>
          <w:rFonts w:asciiTheme="minorBidi" w:eastAsia="Times New Roman" w:hAnsiTheme="minorBidi"/>
          <w:b/>
          <w:bCs/>
          <w:sz w:val="24"/>
          <w:szCs w:val="24"/>
          <w:u w:val="single"/>
          <w:lang w:val="en-US"/>
          <w:rPrChange w:id="1011" w:author="יוני גרינברג" w:date="2026-01-06T11:40:00Z">
            <w:rPr>
              <w:rFonts w:ascii="Times New Roman" w:eastAsia="Times New Roman" w:hAnsi="Times New Roman" w:cs="Times New Roman"/>
              <w:b/>
              <w:bCs/>
              <w:sz w:val="24"/>
              <w:szCs w:val="24"/>
              <w:u w:val="single"/>
              <w:lang w:val="en-US"/>
            </w:rPr>
          </w:rPrChange>
        </w:rPr>
      </w:pPr>
      <w:r w:rsidRPr="001C719D">
        <w:rPr>
          <w:rFonts w:asciiTheme="minorBidi" w:eastAsia="Times New Roman" w:hAnsiTheme="minorBidi"/>
          <w:b/>
          <w:bCs/>
          <w:sz w:val="24"/>
          <w:szCs w:val="24"/>
          <w:u w:val="single"/>
          <w:lang w:val="en-US"/>
          <w:rPrChange w:id="1012" w:author="יוני גרינברג" w:date="2026-01-06T11:40:00Z">
            <w:rPr>
              <w:rFonts w:ascii="Times New Roman" w:eastAsia="Times New Roman" w:hAnsi="Times New Roman" w:cs="Times New Roman"/>
              <w:b/>
              <w:bCs/>
              <w:sz w:val="24"/>
              <w:szCs w:val="24"/>
              <w:u w:val="single"/>
              <w:lang w:val="en-US"/>
            </w:rPr>
          </w:rPrChange>
        </w:rPr>
        <w:t>2.3</w:t>
      </w:r>
      <w:r w:rsidR="000E576E" w:rsidRPr="001C719D">
        <w:rPr>
          <w:rFonts w:asciiTheme="minorBidi" w:eastAsia="Times New Roman" w:hAnsiTheme="minorBidi"/>
          <w:b/>
          <w:bCs/>
          <w:sz w:val="24"/>
          <w:szCs w:val="24"/>
          <w:u w:val="single"/>
          <w:lang w:val="en-US"/>
          <w:rPrChange w:id="1013" w:author="יוני גרינברג" w:date="2026-01-06T11:40:00Z">
            <w:rPr>
              <w:rFonts w:ascii="Times New Roman" w:eastAsia="Times New Roman" w:hAnsi="Times New Roman" w:cs="Times New Roman"/>
              <w:b/>
              <w:bCs/>
              <w:sz w:val="24"/>
              <w:szCs w:val="24"/>
              <w:u w:val="single"/>
              <w:lang w:val="en-US"/>
            </w:rPr>
          </w:rPrChange>
        </w:rPr>
        <w:t xml:space="preserve"> </w:t>
      </w:r>
      <w:r w:rsidRPr="001C719D">
        <w:rPr>
          <w:rFonts w:asciiTheme="minorBidi" w:eastAsia="Times New Roman" w:hAnsiTheme="minorBidi"/>
          <w:b/>
          <w:bCs/>
          <w:sz w:val="24"/>
          <w:szCs w:val="24"/>
          <w:u w:val="single"/>
          <w:lang w:val="en-US"/>
          <w:rPrChange w:id="1014" w:author="יוני גרינברג" w:date="2026-01-06T11:40:00Z">
            <w:rPr>
              <w:rFonts w:ascii="Times New Roman" w:eastAsia="Times New Roman" w:hAnsi="Times New Roman" w:cs="Times New Roman"/>
              <w:b/>
              <w:bCs/>
              <w:sz w:val="24"/>
              <w:szCs w:val="24"/>
              <w:u w:val="single"/>
              <w:lang w:val="en-US"/>
            </w:rPr>
          </w:rPrChange>
        </w:rPr>
        <w:t>What is ultrasound communication (data transmission using sound waves above the human hearing range)?</w:t>
      </w:r>
    </w:p>
    <w:p w14:paraId="6DCA7EF7" w14:textId="5F74718D" w:rsidR="00BD16DC" w:rsidRPr="001C719D" w:rsidRDefault="0033340A">
      <w:pPr>
        <w:shd w:val="clear" w:color="auto" w:fill="FFFFFF"/>
        <w:spacing w:after="100"/>
        <w:ind w:left="1083" w:right="580"/>
        <w:rPr>
          <w:rFonts w:asciiTheme="minorBidi" w:eastAsia="Times New Roman" w:hAnsiTheme="minorBidi"/>
          <w:sz w:val="24"/>
          <w:szCs w:val="24"/>
          <w:lang w:val="en-US"/>
          <w:rPrChange w:id="1015" w:author="יוני גרינברג" w:date="2026-01-06T11:40:00Z">
            <w:rPr>
              <w:rFonts w:ascii="Times New Roman" w:eastAsia="Times New Roman" w:hAnsi="Times New Roman" w:cs="Times New Roman"/>
              <w:sz w:val="24"/>
              <w:szCs w:val="24"/>
              <w:lang w:val="en-US"/>
            </w:rPr>
          </w:rPrChange>
        </w:rPr>
        <w:pPrChange w:id="1016" w:author="יוני גרינברג" w:date="2026-01-06T12:10:00Z">
          <w:pPr>
            <w:shd w:val="clear" w:color="auto" w:fill="FFFFFF"/>
            <w:spacing w:after="100"/>
            <w:ind w:right="580"/>
          </w:pPr>
        </w:pPrChange>
      </w:pPr>
      <w:r w:rsidRPr="001C719D">
        <w:rPr>
          <w:rFonts w:asciiTheme="minorBidi" w:eastAsia="Times New Roman" w:hAnsiTheme="minorBidi"/>
          <w:sz w:val="24"/>
          <w:szCs w:val="24"/>
          <w:lang w:val="en-US"/>
          <w:rPrChange w:id="1017" w:author="יוני גרינברג" w:date="2026-01-06T11:40:00Z">
            <w:rPr>
              <w:rFonts w:ascii="Times New Roman" w:eastAsia="Times New Roman" w:hAnsi="Times New Roman" w:cs="Times New Roman"/>
              <w:sz w:val="24"/>
              <w:szCs w:val="24"/>
              <w:lang w:val="en-US"/>
            </w:rPr>
          </w:rPrChange>
        </w:rPr>
        <w:t xml:space="preserve">Ultrasound communication is a method of transmitting digital data using sound waves at frequencies higher than what humans can hear — typically above 20 kHz </w:t>
      </w:r>
      <w:r w:rsidR="008C455E" w:rsidRPr="001C719D">
        <w:rPr>
          <w:rFonts w:asciiTheme="minorBidi" w:eastAsia="Times New Roman" w:hAnsiTheme="minorBidi"/>
          <w:sz w:val="24"/>
          <w:szCs w:val="24"/>
          <w:lang w:val="en-US"/>
          <w:rPrChange w:id="1018" w:author="יוני גרינברג" w:date="2026-01-06T11:40:00Z">
            <w:rPr>
              <w:rFonts w:ascii="Times New Roman" w:eastAsia="Times New Roman" w:hAnsi="Times New Roman" w:cs="Times New Roman"/>
              <w:sz w:val="24"/>
              <w:szCs w:val="24"/>
              <w:lang w:val="en-US"/>
            </w:rPr>
          </w:rPrChange>
        </w:rPr>
        <w:t>[</w:t>
      </w:r>
      <w:proofErr w:type="gramStart"/>
      <w:r w:rsidR="008C455E" w:rsidRPr="001C719D">
        <w:rPr>
          <w:rFonts w:asciiTheme="minorBidi" w:eastAsia="Times New Roman" w:hAnsiTheme="minorBidi"/>
          <w:sz w:val="24"/>
          <w:szCs w:val="24"/>
          <w:lang w:val="en-US"/>
          <w:rPrChange w:id="1019" w:author="יוני גרינברג" w:date="2026-01-06T11:40:00Z">
            <w:rPr>
              <w:rFonts w:ascii="Times New Roman" w:eastAsia="Times New Roman" w:hAnsi="Times New Roman" w:cs="Times New Roman"/>
              <w:sz w:val="24"/>
              <w:szCs w:val="24"/>
              <w:lang w:val="en-US"/>
            </w:rPr>
          </w:rPrChange>
        </w:rPr>
        <w:t>11]</w:t>
      </w:r>
      <w:r w:rsidRPr="001C719D">
        <w:rPr>
          <w:rFonts w:asciiTheme="minorBidi" w:eastAsia="Times New Roman" w:hAnsiTheme="minorBidi"/>
          <w:sz w:val="24"/>
          <w:szCs w:val="24"/>
          <w:lang w:val="en-US"/>
          <w:rPrChange w:id="1020" w:author="יוני גרינברג" w:date="2026-01-06T11:40:00Z">
            <w:rPr>
              <w:rFonts w:ascii="Times New Roman" w:eastAsia="Times New Roman" w:hAnsi="Times New Roman" w:cs="Times New Roman"/>
              <w:sz w:val="24"/>
              <w:szCs w:val="24"/>
              <w:lang w:val="en-US"/>
            </w:rPr>
          </w:rPrChange>
        </w:rPr>
        <w:t>(</w:t>
      </w:r>
      <w:proofErr w:type="gramEnd"/>
      <w:r w:rsidRPr="001C719D">
        <w:rPr>
          <w:rFonts w:asciiTheme="minorBidi" w:eastAsia="Times New Roman" w:hAnsiTheme="minorBidi"/>
          <w:sz w:val="24"/>
          <w:szCs w:val="24"/>
          <w:lang w:val="en-US"/>
          <w:rPrChange w:id="1021" w:author="יוני גרינברג" w:date="2026-01-06T11:40:00Z">
            <w:rPr>
              <w:rFonts w:ascii="Times New Roman" w:eastAsia="Times New Roman" w:hAnsi="Times New Roman" w:cs="Times New Roman"/>
              <w:sz w:val="24"/>
              <w:szCs w:val="24"/>
              <w:lang w:val="en-US"/>
            </w:rPr>
          </w:rPrChange>
        </w:rPr>
        <w:t>the upper limit of human hearing</w:t>
      </w:r>
      <w:r w:rsidR="004631B2" w:rsidRPr="001C719D">
        <w:rPr>
          <w:rFonts w:asciiTheme="minorBidi" w:eastAsia="Times New Roman" w:hAnsiTheme="minorBidi"/>
          <w:sz w:val="24"/>
          <w:szCs w:val="24"/>
          <w:lang w:val="en-US"/>
          <w:rPrChange w:id="1022" w:author="יוני גרינברג" w:date="2026-01-06T11:40:00Z">
            <w:rPr>
              <w:rFonts w:ascii="Times New Roman" w:eastAsia="Times New Roman" w:hAnsi="Times New Roman" w:cs="Times New Roman"/>
              <w:sz w:val="24"/>
              <w:szCs w:val="24"/>
              <w:lang w:val="en-US"/>
            </w:rPr>
          </w:rPrChange>
        </w:rPr>
        <w:t>). Instead</w:t>
      </w:r>
      <w:r w:rsidRPr="001C719D">
        <w:rPr>
          <w:rFonts w:asciiTheme="minorBidi" w:eastAsia="Times New Roman" w:hAnsiTheme="minorBidi"/>
          <w:sz w:val="24"/>
          <w:szCs w:val="24"/>
          <w:lang w:val="en-US"/>
          <w:rPrChange w:id="1023" w:author="יוני גרינברג" w:date="2026-01-06T11:40:00Z">
            <w:rPr>
              <w:rFonts w:ascii="Times New Roman" w:eastAsia="Times New Roman" w:hAnsi="Times New Roman" w:cs="Times New Roman"/>
              <w:sz w:val="24"/>
              <w:szCs w:val="24"/>
              <w:lang w:val="en-US"/>
            </w:rPr>
          </w:rPrChange>
        </w:rPr>
        <w:t xml:space="preserve"> of using radio waves, ultrasound communication encodes information into high-frequency audio signals that can be played by a speaker and detected by a microphone.</w:t>
      </w:r>
    </w:p>
    <w:p w14:paraId="01C4A3D6" w14:textId="26A1B504" w:rsidR="00837A26" w:rsidRPr="001C719D" w:rsidRDefault="00C7700C">
      <w:pPr>
        <w:shd w:val="clear" w:color="auto" w:fill="FFFFFF"/>
        <w:spacing w:after="100"/>
        <w:ind w:left="1083" w:right="580"/>
        <w:rPr>
          <w:rFonts w:asciiTheme="minorBidi" w:eastAsia="Times New Roman" w:hAnsiTheme="minorBidi"/>
          <w:sz w:val="24"/>
          <w:szCs w:val="24"/>
          <w:lang w:val="en-US"/>
          <w:rPrChange w:id="1024" w:author="יוני גרינברג" w:date="2026-01-06T11:40:00Z">
            <w:rPr>
              <w:rFonts w:ascii="Times New Roman" w:eastAsia="Times New Roman" w:hAnsi="Times New Roman" w:cs="Times New Roman"/>
              <w:sz w:val="24"/>
              <w:szCs w:val="24"/>
              <w:lang w:val="en-US"/>
            </w:rPr>
          </w:rPrChange>
        </w:rPr>
        <w:pPrChange w:id="1025" w:author="יוני גרינברג" w:date="2026-01-06T12:10:00Z">
          <w:pPr>
            <w:shd w:val="clear" w:color="auto" w:fill="FFFFFF"/>
            <w:spacing w:after="100"/>
            <w:ind w:right="580"/>
          </w:pPr>
        </w:pPrChange>
      </w:pPr>
      <w:r w:rsidRPr="001C719D">
        <w:rPr>
          <w:rFonts w:asciiTheme="minorBidi" w:eastAsia="Times New Roman" w:hAnsiTheme="minorBidi"/>
          <w:sz w:val="24"/>
          <w:szCs w:val="24"/>
          <w:lang w:val="en-US"/>
          <w:rPrChange w:id="1026" w:author="יוני גרינברג" w:date="2026-01-06T11:40:00Z">
            <w:rPr>
              <w:rFonts w:ascii="Times New Roman" w:eastAsia="Times New Roman" w:hAnsi="Times New Roman" w:cs="Times New Roman"/>
              <w:sz w:val="24"/>
              <w:szCs w:val="24"/>
              <w:lang w:val="en-US"/>
            </w:rPr>
          </w:rPrChange>
        </w:rPr>
        <w:t>How it compares to traditional wireless methods (</w:t>
      </w:r>
      <w:r w:rsidR="00AA65F4" w:rsidRPr="001C719D">
        <w:rPr>
          <w:rFonts w:asciiTheme="minorBidi" w:eastAsia="Times New Roman" w:hAnsiTheme="minorBidi"/>
          <w:sz w:val="24"/>
          <w:szCs w:val="24"/>
          <w:lang w:val="en-US"/>
          <w:rPrChange w:id="1027" w:author="יוני גרינברג" w:date="2026-01-06T11:40:00Z">
            <w:rPr>
              <w:rFonts w:ascii="Times New Roman" w:eastAsia="Times New Roman" w:hAnsi="Times New Roman" w:cs="Times New Roman"/>
              <w:sz w:val="24"/>
              <w:szCs w:val="24"/>
              <w:lang w:val="en-US"/>
            </w:rPr>
          </w:rPrChange>
        </w:rPr>
        <w:t xml:space="preserve">Ultrasound </w:t>
      </w:r>
      <w:r w:rsidR="00EB4C11" w:rsidRPr="001C719D">
        <w:rPr>
          <w:rFonts w:asciiTheme="minorBidi" w:eastAsia="Times New Roman" w:hAnsiTheme="minorBidi"/>
          <w:sz w:val="24"/>
          <w:szCs w:val="24"/>
          <w:lang w:val="en-US"/>
          <w:rPrChange w:id="1028" w:author="יוני גרינברג" w:date="2026-01-06T11:40:00Z">
            <w:rPr>
              <w:rFonts w:ascii="Times New Roman" w:eastAsia="Times New Roman" w:hAnsi="Times New Roman" w:cs="Times New Roman"/>
              <w:sz w:val="24"/>
              <w:szCs w:val="24"/>
              <w:lang w:val="en-US"/>
            </w:rPr>
          </w:rPrChange>
        </w:rPr>
        <w:t>Communication, Wi</w:t>
      </w:r>
      <w:r w:rsidRPr="001C719D">
        <w:rPr>
          <w:rFonts w:asciiTheme="minorBidi" w:eastAsia="Times New Roman" w:hAnsiTheme="minorBidi"/>
          <w:sz w:val="24"/>
          <w:szCs w:val="24"/>
          <w:lang w:val="en-US"/>
          <w:rPrChange w:id="1029" w:author="יוני גרינברג" w:date="2026-01-06T11:40:00Z">
            <w:rPr>
              <w:rFonts w:ascii="Times New Roman" w:eastAsia="Times New Roman" w:hAnsi="Times New Roman" w:cs="Times New Roman"/>
              <w:sz w:val="24"/>
              <w:szCs w:val="24"/>
              <w:lang w:val="en-US"/>
            </w:rPr>
          </w:rPrChange>
        </w:rPr>
        <w:t xml:space="preserve">-Fi, Bluetooth, </w:t>
      </w:r>
      <w:r w:rsidR="00EB4C11" w:rsidRPr="001C719D">
        <w:rPr>
          <w:rFonts w:asciiTheme="minorBidi" w:eastAsia="Times New Roman" w:hAnsiTheme="minorBidi"/>
          <w:sz w:val="24"/>
          <w:szCs w:val="24"/>
          <w:lang w:val="en-US"/>
          <w:rPrChange w:id="1030" w:author="יוני גרינברג" w:date="2026-01-06T11:40:00Z">
            <w:rPr>
              <w:rFonts w:ascii="Times New Roman" w:eastAsia="Times New Roman" w:hAnsi="Times New Roman" w:cs="Times New Roman"/>
              <w:sz w:val="24"/>
              <w:szCs w:val="24"/>
              <w:lang w:val="en-US"/>
            </w:rPr>
          </w:rPrChange>
        </w:rPr>
        <w:t>NFC (</w:t>
      </w:r>
      <w:r w:rsidR="00AA65F4" w:rsidRPr="001C719D">
        <w:rPr>
          <w:rFonts w:asciiTheme="minorBidi" w:eastAsia="Times New Roman" w:hAnsiTheme="minorBidi"/>
          <w:sz w:val="24"/>
          <w:szCs w:val="24"/>
          <w:lang w:val="en-US"/>
          <w:rPrChange w:id="1031" w:author="יוני גרינברג" w:date="2026-01-06T11:40:00Z">
            <w:rPr>
              <w:rFonts w:ascii="Times New Roman" w:eastAsia="Times New Roman" w:hAnsi="Times New Roman" w:cs="Times New Roman"/>
              <w:sz w:val="24"/>
              <w:szCs w:val="24"/>
              <w:lang w:val="en-US"/>
            </w:rPr>
          </w:rPrChange>
        </w:rPr>
        <w:t>Near-Field Communication)</w:t>
      </w:r>
      <w:r w:rsidRPr="001C719D">
        <w:rPr>
          <w:rFonts w:asciiTheme="minorBidi" w:eastAsia="Times New Roman" w:hAnsiTheme="minorBidi"/>
          <w:sz w:val="24"/>
          <w:szCs w:val="24"/>
          <w:lang w:val="en-US"/>
          <w:rPrChange w:id="1032" w:author="יוני גרינברג" w:date="2026-01-06T11:40:00Z">
            <w:rPr>
              <w:rFonts w:ascii="Times New Roman" w:eastAsia="Times New Roman" w:hAnsi="Times New Roman" w:cs="Times New Roman"/>
              <w:sz w:val="24"/>
              <w:szCs w:val="24"/>
              <w:lang w:val="en-US"/>
            </w:rPr>
          </w:rPrChange>
        </w:rPr>
        <w:t>).</w:t>
      </w:r>
      <w:r w:rsidR="008C455E" w:rsidRPr="001C719D">
        <w:rPr>
          <w:rFonts w:asciiTheme="minorBidi" w:eastAsia="Times New Roman" w:hAnsiTheme="minorBidi"/>
          <w:sz w:val="24"/>
          <w:szCs w:val="24"/>
          <w:lang w:val="en-US"/>
          <w:rPrChange w:id="1033" w:author="יוני גרינברג" w:date="2026-01-06T11:40:00Z">
            <w:rPr>
              <w:rFonts w:ascii="Times New Roman" w:eastAsia="Times New Roman" w:hAnsi="Times New Roman" w:cs="Times New Roman"/>
              <w:sz w:val="24"/>
              <w:szCs w:val="24"/>
              <w:lang w:val="en-US"/>
            </w:rPr>
          </w:rPrChange>
        </w:rPr>
        <w:t>[5]</w:t>
      </w:r>
    </w:p>
    <w:p w14:paraId="10170D95" w14:textId="4A33B2F3" w:rsidR="00904544" w:rsidRPr="001C719D" w:rsidDel="00902E2E" w:rsidRDefault="00904544" w:rsidP="00902E2E">
      <w:pPr>
        <w:shd w:val="clear" w:color="auto" w:fill="FFFFFF"/>
        <w:spacing w:after="0"/>
        <w:ind w:right="580"/>
        <w:rPr>
          <w:del w:id="1034" w:author="יוני גרינברג" w:date="2026-01-07T12:20:00Z" w16du:dateUtc="2026-01-07T10:20:00Z"/>
          <w:rFonts w:asciiTheme="minorBidi" w:eastAsia="Times New Roman" w:hAnsiTheme="minorBidi"/>
          <w:sz w:val="24"/>
          <w:szCs w:val="24"/>
          <w:lang w:val="en-US"/>
          <w:rPrChange w:id="1035" w:author="יוני גרינברג" w:date="2026-01-06T11:40:00Z">
            <w:rPr>
              <w:del w:id="1036" w:author="יוני גרינברג" w:date="2026-01-07T12:20:00Z" w16du:dateUtc="2026-01-07T10:20:00Z"/>
              <w:rFonts w:ascii="Times New Roman" w:eastAsia="Times New Roman" w:hAnsi="Times New Roman" w:cs="Times New Roman"/>
              <w:sz w:val="24"/>
              <w:szCs w:val="24"/>
              <w:lang w:val="en-US"/>
            </w:rPr>
          </w:rPrChange>
        </w:rPr>
        <w:pPrChange w:id="1037" w:author="יוני גרינברג" w:date="2026-01-07T12:22:00Z" w16du:dateUtc="2026-01-07T10:22:00Z">
          <w:pPr>
            <w:shd w:val="clear" w:color="auto" w:fill="FFFFFF"/>
            <w:spacing w:after="100"/>
            <w:ind w:right="580"/>
          </w:pPr>
        </w:pPrChange>
      </w:pPr>
    </w:p>
    <w:p w14:paraId="7E87FFBC" w14:textId="3C64F370" w:rsidR="00904544" w:rsidRPr="001C719D" w:rsidDel="00902E2E" w:rsidRDefault="00904544" w:rsidP="00902E2E">
      <w:pPr>
        <w:shd w:val="clear" w:color="auto" w:fill="FFFFFF"/>
        <w:spacing w:after="0"/>
        <w:ind w:right="580"/>
        <w:rPr>
          <w:del w:id="1038" w:author="יוני גרינברג" w:date="2026-01-07T12:20:00Z" w16du:dateUtc="2026-01-07T10:20:00Z"/>
          <w:rFonts w:asciiTheme="minorBidi" w:eastAsia="Times New Roman" w:hAnsiTheme="minorBidi"/>
          <w:sz w:val="24"/>
          <w:szCs w:val="24"/>
          <w:lang w:val="en-US"/>
          <w:rPrChange w:id="1039" w:author="יוני גרינברג" w:date="2026-01-06T11:40:00Z">
            <w:rPr>
              <w:del w:id="1040" w:author="יוני גרינברג" w:date="2026-01-07T12:20:00Z" w16du:dateUtc="2026-01-07T10:20:00Z"/>
              <w:rFonts w:ascii="Times New Roman" w:eastAsia="Times New Roman" w:hAnsi="Times New Roman" w:cs="Times New Roman"/>
              <w:sz w:val="24"/>
              <w:szCs w:val="24"/>
              <w:lang w:val="en-US"/>
            </w:rPr>
          </w:rPrChange>
        </w:rPr>
        <w:pPrChange w:id="1041" w:author="יוני גרינברג" w:date="2026-01-07T12:22:00Z" w16du:dateUtc="2026-01-07T10:22:00Z">
          <w:pPr>
            <w:shd w:val="clear" w:color="auto" w:fill="FFFFFF"/>
            <w:spacing w:after="100"/>
            <w:ind w:right="580"/>
          </w:pPr>
        </w:pPrChange>
      </w:pPr>
    </w:p>
    <w:p w14:paraId="74AF8321" w14:textId="07DBDD64" w:rsidR="00904544" w:rsidRPr="001C719D" w:rsidDel="00902E2E" w:rsidRDefault="00904544" w:rsidP="00902E2E">
      <w:pPr>
        <w:shd w:val="clear" w:color="auto" w:fill="FFFFFF"/>
        <w:spacing w:after="0"/>
        <w:ind w:right="580"/>
        <w:rPr>
          <w:del w:id="1042" w:author="יוני גרינברג" w:date="2026-01-07T12:20:00Z" w16du:dateUtc="2026-01-07T10:20:00Z"/>
          <w:rFonts w:asciiTheme="minorBidi" w:eastAsia="Times New Roman" w:hAnsiTheme="minorBidi"/>
          <w:sz w:val="24"/>
          <w:szCs w:val="24"/>
          <w:lang w:val="en-US"/>
          <w:rPrChange w:id="1043" w:author="יוני גרינברג" w:date="2026-01-06T11:40:00Z">
            <w:rPr>
              <w:del w:id="1044" w:author="יוני גרינברג" w:date="2026-01-07T12:20:00Z" w16du:dateUtc="2026-01-07T10:20:00Z"/>
              <w:rFonts w:ascii="Times New Roman" w:eastAsia="Times New Roman" w:hAnsi="Times New Roman" w:cs="Times New Roman"/>
              <w:sz w:val="24"/>
              <w:szCs w:val="24"/>
              <w:lang w:val="en-US"/>
            </w:rPr>
          </w:rPrChange>
        </w:rPr>
        <w:pPrChange w:id="1045" w:author="יוני גרינברג" w:date="2026-01-07T12:22:00Z" w16du:dateUtc="2026-01-07T10:22:00Z">
          <w:pPr>
            <w:shd w:val="clear" w:color="auto" w:fill="FFFFFF"/>
            <w:spacing w:after="100"/>
            <w:ind w:right="580"/>
          </w:pPr>
        </w:pPrChange>
      </w:pPr>
    </w:p>
    <w:p w14:paraId="0C75BB66" w14:textId="18C906AB" w:rsidR="00BD16DC" w:rsidRPr="001C719D" w:rsidRDefault="00837A26" w:rsidP="00902E2E">
      <w:pPr>
        <w:shd w:val="clear" w:color="auto" w:fill="FFFFFF"/>
        <w:spacing w:after="0"/>
        <w:ind w:right="580"/>
        <w:rPr>
          <w:rFonts w:asciiTheme="minorBidi" w:eastAsia="Times New Roman" w:hAnsiTheme="minorBidi"/>
          <w:sz w:val="24"/>
          <w:szCs w:val="24"/>
          <w:lang w:val="en-US"/>
          <w:rPrChange w:id="1046" w:author="יוני גרינברג" w:date="2026-01-06T11:40:00Z">
            <w:rPr>
              <w:rFonts w:ascii="Times New Roman" w:eastAsia="Times New Roman" w:hAnsi="Times New Roman" w:cs="Times New Roman"/>
              <w:sz w:val="24"/>
              <w:szCs w:val="24"/>
              <w:lang w:val="en-US"/>
            </w:rPr>
          </w:rPrChange>
        </w:rPr>
        <w:pPrChange w:id="1047" w:author="יוני גרינברג" w:date="2026-01-07T12:22:00Z" w16du:dateUtc="2026-01-07T10:22:00Z">
          <w:pPr>
            <w:shd w:val="clear" w:color="auto" w:fill="FFFFFF"/>
            <w:spacing w:after="100"/>
            <w:ind w:right="580"/>
          </w:pPr>
        </w:pPrChange>
      </w:pPr>
      <w:del w:id="1048" w:author="יוני גרינברג" w:date="2026-01-07T12:20:00Z" w16du:dateUtc="2026-01-07T10:20:00Z">
        <w:r w:rsidRPr="001C719D" w:rsidDel="00902E2E">
          <w:rPr>
            <w:rFonts w:asciiTheme="minorBidi" w:eastAsia="Times New Roman" w:hAnsiTheme="minorBidi"/>
            <w:sz w:val="24"/>
            <w:szCs w:val="24"/>
            <w:lang w:val="en-US"/>
            <w:rPrChange w:id="1049" w:author="יוני גרינברג" w:date="2026-01-06T11:40:00Z">
              <w:rPr>
                <w:rFonts w:ascii="Times New Roman" w:eastAsia="Times New Roman" w:hAnsi="Times New Roman" w:cs="Times New Roman"/>
                <w:sz w:val="24"/>
                <w:szCs w:val="24"/>
                <w:lang w:val="en-US"/>
              </w:rPr>
            </w:rPrChange>
          </w:rPr>
          <w:br/>
        </w:r>
      </w:del>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1C719D" w:rsidRDefault="00C7700C" w:rsidP="00904544">
            <w:pPr>
              <w:spacing w:before="240" w:after="240"/>
              <w:ind w:left="500"/>
              <w:rPr>
                <w:rFonts w:asciiTheme="minorBidi" w:eastAsia="Times New Roman" w:hAnsiTheme="minorBidi"/>
                <w:sz w:val="24"/>
                <w:szCs w:val="24"/>
                <w:rPrChange w:id="1050"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51" w:author="יוני גרינברג" w:date="2026-01-06T11:40:00Z">
                  <w:rPr>
                    <w:rFonts w:ascii="Times New Roman" w:eastAsia="Times New Roman" w:hAnsi="Times New Roman" w:cs="Times New Roman"/>
                    <w:sz w:val="24"/>
                    <w:szCs w:val="24"/>
                  </w:rPr>
                </w:rPrChange>
              </w:rPr>
              <w:t>Technology</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1C719D" w:rsidRDefault="00C7700C" w:rsidP="00904544">
            <w:pPr>
              <w:spacing w:before="240" w:after="240"/>
              <w:ind w:left="500"/>
              <w:rPr>
                <w:rFonts w:asciiTheme="minorBidi" w:eastAsia="Times New Roman" w:hAnsiTheme="minorBidi"/>
                <w:sz w:val="24"/>
                <w:szCs w:val="24"/>
                <w:rPrChange w:id="1052"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53" w:author="יוני גרינברג" w:date="2026-01-06T11:40:00Z">
                  <w:rPr>
                    <w:rFonts w:ascii="Times New Roman" w:eastAsia="Times New Roman" w:hAnsi="Times New Roman" w:cs="Times New Roman"/>
                    <w:sz w:val="24"/>
                    <w:szCs w:val="24"/>
                  </w:rPr>
                </w:rPrChange>
              </w:rPr>
              <w:t>Use Case</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1C719D" w:rsidRDefault="000E576E" w:rsidP="00904544">
            <w:pPr>
              <w:spacing w:before="240" w:after="240"/>
              <w:ind w:left="500"/>
              <w:rPr>
                <w:rFonts w:asciiTheme="minorBidi" w:eastAsia="Times New Roman" w:hAnsiTheme="minorBidi"/>
                <w:sz w:val="24"/>
                <w:szCs w:val="24"/>
                <w:rPrChange w:id="1054"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lang w:val="en-US"/>
                <w:rPrChange w:id="1055" w:author="יוני גרינברג" w:date="2026-01-06T11:40:00Z">
                  <w:rPr>
                    <w:rFonts w:ascii="Times New Roman" w:eastAsia="Times New Roman" w:hAnsi="Times New Roman" w:cs="Times New Roman"/>
                    <w:sz w:val="24"/>
                    <w:szCs w:val="24"/>
                    <w:lang w:val="en-US"/>
                  </w:rPr>
                </w:rPrChange>
              </w:rPr>
              <w:t xml:space="preserve">Effective Range </w:t>
            </w:r>
            <w:r w:rsidRPr="001C719D">
              <w:rPr>
                <w:rFonts w:asciiTheme="minorBidi" w:eastAsia="Times New Roman" w:hAnsiTheme="minorBidi"/>
                <w:sz w:val="24"/>
                <w:szCs w:val="24"/>
                <w:rPrChange w:id="1056" w:author="יוני גרינברג" w:date="2026-01-06T11:40:00Z">
                  <w:rPr>
                    <w:rFonts w:ascii="Times New Roman" w:eastAsia="Times New Roman" w:hAnsi="Times New Roman" w:cs="Times New Roman"/>
                    <w:sz w:val="24"/>
                    <w:szCs w:val="24"/>
                  </w:rPr>
                </w:rPrChange>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1C719D" w:rsidRDefault="000E576E" w:rsidP="00904544">
            <w:pPr>
              <w:spacing w:before="240" w:after="240"/>
              <w:ind w:left="500"/>
              <w:rPr>
                <w:rFonts w:asciiTheme="minorBidi" w:eastAsia="Times New Roman" w:hAnsiTheme="minorBidi"/>
                <w:sz w:val="24"/>
                <w:szCs w:val="24"/>
                <w:rPrChange w:id="1057"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lang w:val="en-US"/>
                <w:rPrChange w:id="1058" w:author="יוני גרינברג" w:date="2026-01-06T11:40:00Z">
                  <w:rPr>
                    <w:rFonts w:ascii="Times New Roman" w:eastAsia="Times New Roman" w:hAnsi="Times New Roman" w:cs="Times New Roman"/>
                    <w:sz w:val="24"/>
                    <w:szCs w:val="24"/>
                    <w:lang w:val="en-US"/>
                  </w:rPr>
                </w:rPrChange>
              </w:rPr>
              <w:t>Wave Type</w:t>
            </w:r>
            <w:r w:rsidRPr="001C719D">
              <w:rPr>
                <w:rFonts w:asciiTheme="minorBidi" w:eastAsia="Times New Roman" w:hAnsiTheme="minorBidi"/>
                <w:sz w:val="24"/>
                <w:szCs w:val="24"/>
                <w:rPrChange w:id="1059" w:author="יוני גרינברג" w:date="2026-01-06T11:40:00Z">
                  <w:rPr>
                    <w:rFonts w:ascii="Times New Roman" w:eastAsia="Times New Roman" w:hAnsi="Times New Roman" w:cs="Times New Roman"/>
                    <w:sz w:val="24"/>
                    <w:szCs w:val="24"/>
                  </w:rPr>
                </w:rPrChange>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1C719D" w:rsidRDefault="00C7700C" w:rsidP="00904544">
            <w:pPr>
              <w:spacing w:before="240" w:after="240"/>
              <w:ind w:left="500"/>
              <w:rPr>
                <w:rFonts w:asciiTheme="minorBidi" w:eastAsia="Times New Roman" w:hAnsiTheme="minorBidi"/>
                <w:sz w:val="24"/>
                <w:szCs w:val="24"/>
                <w:rPrChange w:id="1060"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61" w:author="יוני גרינברג" w:date="2026-01-06T11:40:00Z">
                  <w:rPr>
                    <w:rFonts w:ascii="Times New Roman" w:eastAsia="Times New Roman" w:hAnsi="Times New Roman" w:cs="Times New Roman"/>
                    <w:sz w:val="24"/>
                    <w:szCs w:val="24"/>
                  </w:rPr>
                </w:rPrChange>
              </w:rPr>
              <w:t>Notes</w:t>
            </w:r>
          </w:p>
        </w:tc>
      </w:tr>
      <w:tr w:rsidR="00BD16DC" w:rsidRPr="00217392"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1C719D" w:rsidRDefault="00C7700C" w:rsidP="00904544">
            <w:pPr>
              <w:spacing w:before="240" w:after="240"/>
              <w:rPr>
                <w:rFonts w:asciiTheme="minorBidi" w:eastAsia="Times New Roman" w:hAnsiTheme="minorBidi"/>
                <w:sz w:val="24"/>
                <w:szCs w:val="24"/>
                <w:rPrChange w:id="1062"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63" w:author="יוני גרינברג" w:date="2026-01-06T11:40:00Z">
                  <w:rPr>
                    <w:rFonts w:ascii="Times New Roman" w:eastAsia="Times New Roman" w:hAnsi="Times New Roman" w:cs="Times New Roman"/>
                    <w:sz w:val="24"/>
                    <w:szCs w:val="24"/>
                  </w:rPr>
                </w:rPrChange>
              </w:rPr>
              <w:t>Ultrasound Communication</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1C719D" w:rsidRDefault="00C7700C" w:rsidP="00904544">
            <w:pPr>
              <w:spacing w:before="240" w:after="240"/>
              <w:ind w:left="500"/>
              <w:rPr>
                <w:rFonts w:asciiTheme="minorBidi" w:eastAsia="Times New Roman" w:hAnsiTheme="minorBidi"/>
                <w:sz w:val="24"/>
                <w:szCs w:val="24"/>
                <w:lang w:val="en-US"/>
                <w:rPrChange w:id="1064"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065" w:author="יוני גרינברג" w:date="2026-01-06T11:40:00Z">
                  <w:rPr>
                    <w:rFonts w:ascii="Times New Roman" w:eastAsia="Times New Roman" w:hAnsi="Times New Roman" w:cs="Times New Roman"/>
                    <w:sz w:val="24"/>
                    <w:szCs w:val="24"/>
                    <w:lang w:val="en-US"/>
                  </w:rPr>
                </w:rPrChange>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1C719D" w:rsidRDefault="00837A26" w:rsidP="00904544">
            <w:pPr>
              <w:spacing w:before="240" w:after="240"/>
              <w:ind w:left="500"/>
              <w:rPr>
                <w:rFonts w:asciiTheme="minorBidi" w:eastAsia="Times New Roman" w:hAnsiTheme="minorBidi"/>
                <w:sz w:val="24"/>
                <w:szCs w:val="24"/>
                <w:rPrChange w:id="106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67" w:author="יוני גרינברג" w:date="2026-01-06T11:40:00Z">
                  <w:rPr>
                    <w:rFonts w:ascii="Times New Roman" w:eastAsia="Times New Roman" w:hAnsi="Times New Roman" w:cs="Times New Roman"/>
                    <w:sz w:val="24"/>
                    <w:szCs w:val="24"/>
                  </w:rPr>
                </w:rPrChange>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1C719D" w:rsidRDefault="00837A26" w:rsidP="00904544">
            <w:pPr>
              <w:spacing w:before="240" w:after="240"/>
              <w:ind w:left="500"/>
              <w:rPr>
                <w:rFonts w:asciiTheme="minorBidi" w:eastAsia="Times New Roman" w:hAnsiTheme="minorBidi"/>
                <w:sz w:val="24"/>
                <w:szCs w:val="24"/>
                <w:rPrChange w:id="106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69" w:author="יוני גרינברג" w:date="2026-01-06T11:40:00Z">
                  <w:rPr>
                    <w:rFonts w:ascii="Times New Roman" w:eastAsia="Times New Roman" w:hAnsi="Times New Roman" w:cs="Times New Roman"/>
                    <w:sz w:val="24"/>
                    <w:szCs w:val="24"/>
                  </w:rPr>
                </w:rPrChange>
              </w:rPr>
              <w:t>Acoustic (&gt;20 kHz)</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1C719D" w:rsidRDefault="00837A26" w:rsidP="00904544">
            <w:pPr>
              <w:spacing w:before="240" w:after="240"/>
              <w:ind w:left="500"/>
              <w:rPr>
                <w:rFonts w:asciiTheme="minorBidi" w:eastAsia="Times New Roman" w:hAnsiTheme="minorBidi"/>
                <w:sz w:val="24"/>
                <w:szCs w:val="24"/>
                <w:lang w:val="en-US"/>
                <w:rPrChange w:id="1070"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071" w:author="יוני גרינברג" w:date="2026-01-06T11:40:00Z">
                  <w:rPr>
                    <w:rFonts w:ascii="Times New Roman" w:eastAsia="Times New Roman" w:hAnsi="Times New Roman" w:cs="Times New Roman"/>
                    <w:sz w:val="24"/>
                    <w:szCs w:val="24"/>
                    <w:lang w:val="en-US"/>
                  </w:rPr>
                </w:rPrChange>
              </w:rPr>
              <w:t>Works in liquids; blocked by walls (secure).</w:t>
            </w:r>
          </w:p>
        </w:tc>
      </w:tr>
      <w:tr w:rsidR="00BD16DC" w:rsidRPr="00217392"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1C719D" w:rsidRDefault="00C7700C" w:rsidP="00904544">
            <w:pPr>
              <w:spacing w:before="240" w:after="240"/>
              <w:ind w:left="500"/>
              <w:rPr>
                <w:rFonts w:asciiTheme="minorBidi" w:eastAsia="Times New Roman" w:hAnsiTheme="minorBidi"/>
                <w:sz w:val="24"/>
                <w:szCs w:val="24"/>
                <w:rPrChange w:id="1072" w:author="יוני גרינברג" w:date="2026-01-06T11:40:00Z">
                  <w:rPr>
                    <w:rFonts w:ascii="Times New Roman" w:eastAsia="Times New Roman" w:hAnsi="Times New Roman" w:cs="Times New Roman"/>
                    <w:sz w:val="24"/>
                    <w:szCs w:val="24"/>
                  </w:rPr>
                </w:rPrChange>
              </w:rPr>
            </w:pPr>
            <w:proofErr w:type="spellStart"/>
            <w:r w:rsidRPr="001C719D">
              <w:rPr>
                <w:rFonts w:asciiTheme="minorBidi" w:eastAsia="Times New Roman" w:hAnsiTheme="minorBidi"/>
                <w:sz w:val="24"/>
                <w:szCs w:val="24"/>
                <w:rPrChange w:id="1073" w:author="יוני גרינברג" w:date="2026-01-06T11:40:00Z">
                  <w:rPr>
                    <w:rFonts w:ascii="Times New Roman" w:eastAsia="Times New Roman" w:hAnsi="Times New Roman" w:cs="Times New Roman"/>
                    <w:sz w:val="24"/>
                    <w:szCs w:val="24"/>
                  </w:rPr>
                </w:rPrChange>
              </w:rPr>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1C719D" w:rsidRDefault="00837A26" w:rsidP="00904544">
            <w:pPr>
              <w:spacing w:before="240" w:after="240"/>
              <w:ind w:left="500"/>
              <w:rPr>
                <w:rFonts w:asciiTheme="minorBidi" w:eastAsia="Times New Roman" w:hAnsiTheme="minorBidi"/>
                <w:sz w:val="24"/>
                <w:szCs w:val="24"/>
                <w:lang w:val="en-US"/>
                <w:rPrChange w:id="1074"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rPrChange w:id="1075" w:author="יוני גרינברג" w:date="2026-01-06T11:40:00Z">
                  <w:rPr>
                    <w:rFonts w:ascii="Times New Roman" w:eastAsia="Times New Roman" w:hAnsi="Times New Roman" w:cs="Times New Roman"/>
                    <w:sz w:val="24"/>
                    <w:szCs w:val="24"/>
                  </w:rPr>
                </w:rPrChange>
              </w:rPr>
              <w:t>File sharing (Apple devices)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1C719D" w:rsidRDefault="00C7700C" w:rsidP="00904544">
            <w:pPr>
              <w:spacing w:before="240" w:after="240"/>
              <w:ind w:left="500"/>
              <w:rPr>
                <w:rFonts w:asciiTheme="minorBidi" w:eastAsia="Times New Roman" w:hAnsiTheme="minorBidi"/>
                <w:sz w:val="24"/>
                <w:szCs w:val="24"/>
                <w:rPrChange w:id="107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77" w:author="יוני גרינברג" w:date="2026-01-06T11:40:00Z">
                  <w:rPr>
                    <w:rFonts w:ascii="Times New Roman" w:eastAsia="Times New Roman" w:hAnsi="Times New Roman" w:cs="Times New Roman"/>
                    <w:sz w:val="24"/>
                    <w:szCs w:val="24"/>
                  </w:rPr>
                </w:rPrChange>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1C719D" w:rsidRDefault="00C7700C" w:rsidP="00904544">
            <w:pPr>
              <w:spacing w:before="240" w:after="240"/>
              <w:ind w:left="500"/>
              <w:rPr>
                <w:rFonts w:asciiTheme="minorBidi" w:eastAsia="Times New Roman" w:hAnsiTheme="minorBidi"/>
                <w:sz w:val="24"/>
                <w:szCs w:val="24"/>
                <w:rPrChange w:id="107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79" w:author="יוני גרינברג" w:date="2026-01-06T11:40:00Z">
                  <w:rPr>
                    <w:rFonts w:ascii="Times New Roman" w:eastAsia="Times New Roman" w:hAnsi="Times New Roman" w:cs="Times New Roman"/>
                    <w:sz w:val="24"/>
                    <w:szCs w:val="24"/>
                  </w:rPr>
                </w:rPrChange>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1C719D" w:rsidRDefault="00837A26" w:rsidP="00904544">
            <w:pPr>
              <w:spacing w:before="240" w:after="240"/>
              <w:ind w:left="500"/>
              <w:rPr>
                <w:rFonts w:asciiTheme="minorBidi" w:eastAsia="Times New Roman" w:hAnsiTheme="minorBidi"/>
                <w:sz w:val="24"/>
                <w:szCs w:val="24"/>
                <w:lang w:val="en-US"/>
                <w:rPrChange w:id="1080"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081" w:author="יוני גרינברג" w:date="2026-01-06T11:40:00Z">
                  <w:rPr>
                    <w:rFonts w:ascii="Times New Roman" w:eastAsia="Times New Roman" w:hAnsi="Times New Roman" w:cs="Times New Roman"/>
                    <w:sz w:val="24"/>
                    <w:szCs w:val="24"/>
                    <w:lang w:val="en-US"/>
                  </w:rPr>
                </w:rPrChange>
              </w:rPr>
              <w:t xml:space="preserve">Uses Bluetooth for discovery, </w:t>
            </w:r>
            <w:r w:rsidRPr="001C719D">
              <w:rPr>
                <w:rFonts w:asciiTheme="minorBidi" w:eastAsia="Times New Roman" w:hAnsiTheme="minorBidi"/>
                <w:sz w:val="24"/>
                <w:szCs w:val="24"/>
                <w:lang w:val="en-US"/>
                <w:rPrChange w:id="1082" w:author="יוני גרינברג" w:date="2026-01-06T11:40:00Z">
                  <w:rPr>
                    <w:rFonts w:ascii="Times New Roman" w:eastAsia="Times New Roman" w:hAnsi="Times New Roman" w:cs="Times New Roman"/>
                    <w:sz w:val="24"/>
                    <w:szCs w:val="24"/>
                    <w:lang w:val="en-US"/>
                  </w:rPr>
                </w:rPrChange>
              </w:rPr>
              <w:lastRenderedPageBreak/>
              <w:t>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1C719D" w:rsidRDefault="00C7700C" w:rsidP="00904544">
            <w:pPr>
              <w:spacing w:before="240" w:after="240"/>
              <w:ind w:left="500"/>
              <w:rPr>
                <w:rFonts w:asciiTheme="minorBidi" w:eastAsia="Times New Roman" w:hAnsiTheme="minorBidi"/>
                <w:sz w:val="24"/>
                <w:szCs w:val="24"/>
                <w:rPrChange w:id="1083" w:author="יוני גרינברג" w:date="2026-01-06T11:40:00Z">
                  <w:rPr>
                    <w:rFonts w:ascii="Times New Roman" w:eastAsia="Times New Roman" w:hAnsi="Times New Roman" w:cs="Times New Roman"/>
                    <w:sz w:val="24"/>
                    <w:szCs w:val="24"/>
                  </w:rPr>
                </w:rPrChange>
              </w:rPr>
            </w:pPr>
            <w:proofErr w:type="spellStart"/>
            <w:r w:rsidRPr="001C719D">
              <w:rPr>
                <w:rFonts w:asciiTheme="minorBidi" w:eastAsia="Times New Roman" w:hAnsiTheme="minorBidi"/>
                <w:sz w:val="24"/>
                <w:szCs w:val="24"/>
                <w:rPrChange w:id="1084" w:author="יוני גרינברג" w:date="2026-01-06T11:40:00Z">
                  <w:rPr>
                    <w:rFonts w:ascii="Times New Roman" w:eastAsia="Times New Roman" w:hAnsi="Times New Roman" w:cs="Times New Roman"/>
                    <w:sz w:val="24"/>
                    <w:szCs w:val="24"/>
                  </w:rPr>
                </w:rPrChange>
              </w:rPr>
              <w:lastRenderedPageBreak/>
              <w:t>Handoff</w:t>
            </w:r>
            <w:proofErr w:type="spellEnd"/>
            <w:r w:rsidRPr="001C719D">
              <w:rPr>
                <w:rFonts w:asciiTheme="minorBidi" w:eastAsia="Times New Roman" w:hAnsiTheme="minorBidi"/>
                <w:sz w:val="24"/>
                <w:szCs w:val="24"/>
                <w:rPrChange w:id="1085" w:author="יוני גרינברג" w:date="2026-01-06T11:40:00Z">
                  <w:rPr>
                    <w:rFonts w:ascii="Times New Roman" w:eastAsia="Times New Roman" w:hAnsi="Times New Roman" w:cs="Times New Roman"/>
                    <w:sz w:val="24"/>
                    <w:szCs w:val="24"/>
                  </w:rPr>
                </w:rPrChange>
              </w:rPr>
              <w:t xml:space="preserve"> / </w:t>
            </w:r>
            <w:proofErr w:type="spellStart"/>
            <w:r w:rsidRPr="001C719D">
              <w:rPr>
                <w:rFonts w:asciiTheme="minorBidi" w:eastAsia="Times New Roman" w:hAnsiTheme="minorBidi"/>
                <w:sz w:val="24"/>
                <w:szCs w:val="24"/>
                <w:rPrChange w:id="1086" w:author="יוני גרינברג" w:date="2026-01-06T11:40:00Z">
                  <w:rPr>
                    <w:rFonts w:ascii="Times New Roman" w:eastAsia="Times New Roman" w:hAnsi="Times New Roman" w:cs="Times New Roman"/>
                    <w:sz w:val="24"/>
                    <w:szCs w:val="24"/>
                  </w:rPr>
                </w:rPrChange>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1C719D" w:rsidRDefault="00C7700C" w:rsidP="00904544">
            <w:pPr>
              <w:spacing w:before="240" w:after="240"/>
              <w:ind w:left="500"/>
              <w:rPr>
                <w:rFonts w:asciiTheme="minorBidi" w:eastAsia="Times New Roman" w:hAnsiTheme="minorBidi"/>
                <w:sz w:val="24"/>
                <w:szCs w:val="24"/>
                <w:lang w:val="en-US"/>
                <w:rPrChange w:id="1087"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088" w:author="יוני גרינברג" w:date="2026-01-06T11:40:00Z">
                  <w:rPr>
                    <w:rFonts w:ascii="Times New Roman" w:eastAsia="Times New Roman" w:hAnsi="Times New Roman" w:cs="Times New Roman"/>
                    <w:sz w:val="24"/>
                    <w:szCs w:val="24"/>
                    <w:lang w:val="en-US"/>
                  </w:rPr>
                </w:rPrChange>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1C719D" w:rsidRDefault="00C7700C" w:rsidP="00904544">
            <w:pPr>
              <w:spacing w:before="240" w:after="240"/>
              <w:ind w:left="500"/>
              <w:rPr>
                <w:rFonts w:asciiTheme="minorBidi" w:eastAsia="Times New Roman" w:hAnsiTheme="minorBidi"/>
                <w:sz w:val="24"/>
                <w:szCs w:val="24"/>
                <w:rPrChange w:id="1089"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90" w:author="יוני גרינברג" w:date="2026-01-06T11:40:00Z">
                  <w:rPr>
                    <w:rFonts w:ascii="Times New Roman" w:eastAsia="Times New Roman" w:hAnsi="Times New Roman" w:cs="Times New Roman"/>
                    <w:sz w:val="24"/>
                    <w:szCs w:val="24"/>
                  </w:rPr>
                </w:rPrChange>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1C719D" w:rsidRDefault="00C7700C" w:rsidP="00904544">
            <w:pPr>
              <w:spacing w:before="240" w:after="240"/>
              <w:ind w:left="500"/>
              <w:rPr>
                <w:rFonts w:asciiTheme="minorBidi" w:eastAsia="Times New Roman" w:hAnsiTheme="minorBidi"/>
                <w:sz w:val="24"/>
                <w:szCs w:val="24"/>
                <w:rPrChange w:id="1091"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92" w:author="יוני גרינברג" w:date="2026-01-06T11:40:00Z">
                  <w:rPr>
                    <w:rFonts w:ascii="Times New Roman" w:eastAsia="Times New Roman" w:hAnsi="Times New Roman" w:cs="Times New Roman"/>
                    <w:sz w:val="24"/>
                    <w:szCs w:val="24"/>
                  </w:rPr>
                </w:rPrChange>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1C719D" w:rsidRDefault="00C7700C" w:rsidP="00904544">
            <w:pPr>
              <w:spacing w:before="240" w:after="240"/>
              <w:ind w:left="500"/>
              <w:rPr>
                <w:rFonts w:asciiTheme="minorBidi" w:eastAsia="Times New Roman" w:hAnsiTheme="minorBidi"/>
                <w:sz w:val="24"/>
                <w:szCs w:val="24"/>
                <w:lang w:val="en-US"/>
                <w:rPrChange w:id="1093"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rPrChange w:id="1094" w:author="יוני גרינברג" w:date="2026-01-06T11:40:00Z">
                  <w:rPr>
                    <w:rFonts w:ascii="Times New Roman" w:eastAsia="Times New Roman" w:hAnsi="Times New Roman" w:cs="Times New Roman"/>
                    <w:sz w:val="24"/>
                    <w:szCs w:val="24"/>
                  </w:rPr>
                </w:rPrChange>
              </w:rPr>
              <w:t xml:space="preserve">Uses </w:t>
            </w:r>
            <w:r w:rsidR="00C62297" w:rsidRPr="001C719D">
              <w:rPr>
                <w:rFonts w:asciiTheme="minorBidi" w:eastAsia="Times New Roman" w:hAnsiTheme="minorBidi"/>
                <w:sz w:val="24"/>
                <w:szCs w:val="24"/>
                <w:lang w:val="en-US"/>
                <w:rPrChange w:id="1095" w:author="יוני גרינברג" w:date="2026-01-06T11:40:00Z">
                  <w:rPr>
                    <w:rFonts w:ascii="Times New Roman" w:eastAsia="Times New Roman" w:hAnsi="Times New Roman" w:cs="Times New Roman"/>
                    <w:sz w:val="24"/>
                    <w:szCs w:val="24"/>
                    <w:lang w:val="en-US"/>
                  </w:rPr>
                </w:rPrChange>
              </w:rPr>
              <w:t>RF</w:t>
            </w:r>
          </w:p>
        </w:tc>
      </w:tr>
      <w:tr w:rsidR="00BD16DC" w:rsidRPr="00217392"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1C719D" w:rsidRDefault="00C7700C" w:rsidP="00904544">
            <w:pPr>
              <w:spacing w:before="240" w:after="240"/>
              <w:ind w:left="500"/>
              <w:rPr>
                <w:rFonts w:asciiTheme="minorBidi" w:eastAsia="Times New Roman" w:hAnsiTheme="minorBidi"/>
                <w:sz w:val="24"/>
                <w:szCs w:val="24"/>
                <w:rPrChange w:id="1096"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97" w:author="יוני גרינברג" w:date="2026-01-06T11:40:00Z">
                  <w:rPr>
                    <w:rFonts w:ascii="Times New Roman" w:eastAsia="Times New Roman" w:hAnsi="Times New Roman" w:cs="Times New Roman"/>
                    <w:sz w:val="24"/>
                    <w:szCs w:val="24"/>
                  </w:rPr>
                </w:rPrChange>
              </w:rPr>
              <w:t>Apple Pay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1C719D" w:rsidRDefault="00837A26" w:rsidP="00904544">
            <w:pPr>
              <w:spacing w:before="240" w:after="240"/>
              <w:ind w:left="500"/>
              <w:rPr>
                <w:rFonts w:asciiTheme="minorBidi" w:eastAsia="Times New Roman" w:hAnsiTheme="minorBidi"/>
                <w:sz w:val="24"/>
                <w:szCs w:val="24"/>
                <w:rPrChange w:id="1098"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099" w:author="יוני גרינברג" w:date="2026-01-06T11:40:00Z">
                  <w:rPr>
                    <w:rFonts w:ascii="Times New Roman" w:eastAsia="Times New Roman" w:hAnsi="Times New Roman" w:cs="Times New Roman"/>
                    <w:sz w:val="24"/>
                    <w:szCs w:val="24"/>
                  </w:rPr>
                </w:rPrChange>
              </w:rPr>
              <w:t>Secure contactless payments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1C719D" w:rsidRDefault="00837A26" w:rsidP="00904544">
            <w:pPr>
              <w:spacing w:before="240" w:after="240"/>
              <w:ind w:left="500"/>
              <w:rPr>
                <w:rFonts w:asciiTheme="minorBidi" w:eastAsia="Times New Roman" w:hAnsiTheme="minorBidi"/>
                <w:sz w:val="24"/>
                <w:szCs w:val="24"/>
                <w:rPrChange w:id="1100"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01" w:author="יוני גרינברג" w:date="2026-01-06T11:40:00Z">
                  <w:rPr>
                    <w:rFonts w:ascii="Times New Roman" w:eastAsia="Times New Roman" w:hAnsi="Times New Roman" w:cs="Times New Roman"/>
                    <w:sz w:val="24"/>
                    <w:szCs w:val="24"/>
                  </w:rPr>
                </w:rPrChange>
              </w:rPr>
              <w:t>13.56 MHz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1C719D" w:rsidRDefault="00C7700C" w:rsidP="00904544">
            <w:pPr>
              <w:spacing w:before="240" w:after="240"/>
              <w:ind w:left="500"/>
              <w:rPr>
                <w:rFonts w:asciiTheme="minorBidi" w:eastAsia="Times New Roman" w:hAnsiTheme="minorBidi"/>
                <w:sz w:val="24"/>
                <w:szCs w:val="24"/>
                <w:rPrChange w:id="1102" w:author="יוני גרינברג" w:date="2026-01-06T11:40:00Z">
                  <w:rPr>
                    <w:rFonts w:ascii="Times New Roman" w:eastAsia="Times New Roman" w:hAnsi="Times New Roman" w:cs="Times New Roman"/>
                    <w:sz w:val="24"/>
                    <w:szCs w:val="24"/>
                  </w:rPr>
                </w:rPrChange>
              </w:rPr>
            </w:pPr>
            <w:r w:rsidRPr="001C719D">
              <w:rPr>
                <w:rFonts w:asciiTheme="minorBidi" w:eastAsia="Times New Roman" w:hAnsiTheme="minorBidi"/>
                <w:sz w:val="24"/>
                <w:szCs w:val="24"/>
                <w:rPrChange w:id="1103" w:author="יוני גרינברג" w:date="2026-01-06T11:40:00Z">
                  <w:rPr>
                    <w:rFonts w:ascii="Times New Roman" w:eastAsia="Times New Roman" w:hAnsi="Times New Roman" w:cs="Times New Roman"/>
                    <w:sz w:val="24"/>
                    <w:szCs w:val="24"/>
                  </w:rPr>
                </w:rPrChange>
              </w:rPr>
              <w:t>Near-Field Communication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1C719D" w:rsidRDefault="00C7700C" w:rsidP="00904544">
            <w:pPr>
              <w:spacing w:before="240" w:after="240"/>
              <w:ind w:left="500"/>
              <w:rPr>
                <w:rFonts w:asciiTheme="minorBidi" w:eastAsia="Times New Roman" w:hAnsiTheme="minorBidi"/>
                <w:sz w:val="24"/>
                <w:szCs w:val="24"/>
                <w:lang w:val="en-US"/>
                <w:rPrChange w:id="1104"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105" w:author="יוני גרינברג" w:date="2026-01-06T11:40:00Z">
                  <w:rPr>
                    <w:rFonts w:ascii="Times New Roman" w:eastAsia="Times New Roman" w:hAnsi="Times New Roman" w:cs="Times New Roman"/>
                    <w:sz w:val="24"/>
                    <w:szCs w:val="24"/>
                    <w:lang w:val="en-US"/>
                  </w:rPr>
                </w:rPrChange>
              </w:rPr>
              <w:t>Extremely short-range radio. Designed for secure, authenticated exchanges.</w:t>
            </w:r>
          </w:p>
        </w:tc>
      </w:tr>
    </w:tbl>
    <w:p w14:paraId="5DBCD29A" w14:textId="77777777" w:rsidR="00BD16DC" w:rsidRPr="001C719D" w:rsidRDefault="00BD16DC" w:rsidP="00902E2E">
      <w:pPr>
        <w:pStyle w:val="2"/>
        <w:keepNext w:val="0"/>
        <w:keepLines w:val="0"/>
        <w:shd w:val="clear" w:color="auto" w:fill="FFFFFF"/>
        <w:ind w:right="580" w:firstLine="720"/>
        <w:rPr>
          <w:rFonts w:asciiTheme="minorBidi" w:eastAsia="Times New Roman" w:hAnsiTheme="minorBidi" w:cstheme="minorBidi"/>
          <w:b w:val="0"/>
          <w:bCs w:val="0"/>
          <w:sz w:val="24"/>
          <w:szCs w:val="24"/>
          <w:lang w:val="en-US"/>
          <w:rPrChange w:id="1106" w:author="יוני גרינברג" w:date="2026-01-06T11:40:00Z">
            <w:rPr>
              <w:rFonts w:ascii="Times New Roman" w:eastAsia="Times New Roman" w:hAnsi="Times New Roman" w:cs="Times New Roman"/>
              <w:b w:val="0"/>
              <w:bCs w:val="0"/>
              <w:sz w:val="24"/>
              <w:szCs w:val="24"/>
              <w:lang w:val="en-US"/>
            </w:rPr>
          </w:rPrChange>
        </w:rPr>
        <w:pPrChange w:id="1107" w:author="יוני גרינברג" w:date="2026-01-07T12:22:00Z" w16du:dateUtc="2026-01-07T10:22:00Z">
          <w:pPr>
            <w:pStyle w:val="2"/>
            <w:keepNext w:val="0"/>
            <w:keepLines w:val="0"/>
            <w:shd w:val="clear" w:color="auto" w:fill="FFFFFF"/>
            <w:spacing w:after="80"/>
            <w:ind w:right="580" w:firstLine="720"/>
          </w:pPr>
        </w:pPrChange>
      </w:pPr>
      <w:bookmarkStart w:id="1108" w:name="_kwt3q5wqfdd9" w:colFirst="0" w:colLast="0"/>
      <w:bookmarkEnd w:id="1108"/>
    </w:p>
    <w:p w14:paraId="2FE8481F" w14:textId="77777777" w:rsidR="00BD16DC" w:rsidRPr="001C719D" w:rsidRDefault="00BD16DC">
      <w:pPr>
        <w:pStyle w:val="2"/>
        <w:keepNext w:val="0"/>
        <w:keepLines w:val="0"/>
        <w:shd w:val="clear" w:color="auto" w:fill="FFFFFF"/>
        <w:spacing w:after="80"/>
        <w:ind w:right="580" w:firstLine="720"/>
        <w:rPr>
          <w:rFonts w:asciiTheme="minorBidi" w:eastAsia="Times New Roman" w:hAnsiTheme="minorBidi" w:cstheme="minorBidi"/>
          <w:b w:val="0"/>
          <w:bCs w:val="0"/>
          <w:sz w:val="24"/>
          <w:szCs w:val="24"/>
          <w:lang w:val="en-US"/>
          <w:rPrChange w:id="1109" w:author="יוני גרינברג" w:date="2026-01-06T11:40:00Z">
            <w:rPr>
              <w:rFonts w:ascii="Times New Roman" w:eastAsia="Times New Roman" w:hAnsi="Times New Roman" w:cs="Times New Roman"/>
              <w:b w:val="0"/>
              <w:bCs w:val="0"/>
              <w:sz w:val="24"/>
              <w:szCs w:val="24"/>
              <w:lang w:val="en-US"/>
            </w:rPr>
          </w:rPrChange>
        </w:rPr>
      </w:pPr>
      <w:bookmarkStart w:id="1110" w:name="_moh7h6mwm3b8" w:colFirst="0" w:colLast="0"/>
      <w:bookmarkEnd w:id="1110"/>
    </w:p>
    <w:p w14:paraId="2D3E62B4" w14:textId="108D8327" w:rsidR="00904544" w:rsidRPr="001C719D" w:rsidRDefault="005B7E88">
      <w:pPr>
        <w:ind w:left="1083"/>
        <w:rPr>
          <w:rFonts w:asciiTheme="minorBidi" w:hAnsiTheme="minorBidi"/>
          <w:b/>
          <w:bCs/>
          <w:sz w:val="24"/>
          <w:szCs w:val="24"/>
          <w:lang w:val="en-US"/>
          <w:rPrChange w:id="1111" w:author="יוני גרינברג" w:date="2026-01-06T11:40:00Z">
            <w:rPr>
              <w:lang w:val="en-US"/>
            </w:rPr>
          </w:rPrChange>
        </w:rPr>
        <w:pPrChange w:id="1112" w:author="יוני גרינברג" w:date="2026-01-06T12:11:00Z">
          <w:pPr/>
        </w:pPrChange>
      </w:pPr>
      <w:r w:rsidRPr="001C719D">
        <w:rPr>
          <w:rFonts w:asciiTheme="minorBidi" w:eastAsia="Times New Roman" w:hAnsiTheme="minorBidi"/>
          <w:b/>
          <w:bCs/>
          <w:sz w:val="24"/>
          <w:szCs w:val="24"/>
          <w:lang w:val="en-US"/>
          <w:rPrChange w:id="1113" w:author="יוני גרינברג" w:date="2026-01-06T11:40:00Z">
            <w:rPr>
              <w:rFonts w:ascii="Times New Roman" w:eastAsia="Times New Roman" w:hAnsi="Times New Roman" w:cs="Times New Roman"/>
              <w:sz w:val="24"/>
              <w:szCs w:val="24"/>
              <w:lang w:val="en-US"/>
            </w:rPr>
          </w:rPrChange>
        </w:rPr>
        <w:t xml:space="preserve">Table 1: Comparison of Wireless Communication </w:t>
      </w:r>
      <w:proofErr w:type="gramStart"/>
      <w:r w:rsidRPr="001C719D">
        <w:rPr>
          <w:rFonts w:asciiTheme="minorBidi" w:eastAsia="Times New Roman" w:hAnsiTheme="minorBidi"/>
          <w:b/>
          <w:bCs/>
          <w:sz w:val="24"/>
          <w:szCs w:val="24"/>
          <w:lang w:val="en-US"/>
          <w:rPrChange w:id="1114" w:author="יוני גרינברג" w:date="2026-01-06T11:40:00Z">
            <w:rPr>
              <w:rFonts w:ascii="Times New Roman" w:eastAsia="Times New Roman" w:hAnsi="Times New Roman" w:cs="Times New Roman"/>
              <w:sz w:val="24"/>
              <w:szCs w:val="24"/>
              <w:lang w:val="en-US"/>
            </w:rPr>
          </w:rPrChange>
        </w:rPr>
        <w:t>Technologies</w:t>
      </w:r>
      <w:r w:rsidR="00017FCD" w:rsidRPr="001C719D">
        <w:rPr>
          <w:rFonts w:asciiTheme="minorBidi" w:eastAsia="Times New Roman" w:hAnsiTheme="minorBidi"/>
          <w:b/>
          <w:bCs/>
          <w:sz w:val="24"/>
          <w:szCs w:val="24"/>
          <w:lang w:val="en-US"/>
          <w:rPrChange w:id="1115" w:author="יוני גרינברג" w:date="2026-01-06T11:40:00Z">
            <w:rPr>
              <w:rFonts w:ascii="Times New Roman" w:eastAsia="Times New Roman" w:hAnsi="Times New Roman" w:cs="Times New Roman"/>
              <w:sz w:val="24"/>
              <w:szCs w:val="24"/>
              <w:lang w:val="en-US"/>
            </w:rPr>
          </w:rPrChange>
        </w:rPr>
        <w:t>[</w:t>
      </w:r>
      <w:proofErr w:type="gramEnd"/>
      <w:r w:rsidR="00017FCD" w:rsidRPr="001C719D">
        <w:rPr>
          <w:rFonts w:asciiTheme="minorBidi" w:eastAsia="Times New Roman" w:hAnsiTheme="minorBidi"/>
          <w:b/>
          <w:bCs/>
          <w:sz w:val="24"/>
          <w:szCs w:val="24"/>
          <w:lang w:val="en-US"/>
          <w:rPrChange w:id="1116" w:author="יוני גרינברג" w:date="2026-01-06T11:40:00Z">
            <w:rPr>
              <w:rFonts w:ascii="Times New Roman" w:eastAsia="Times New Roman" w:hAnsi="Times New Roman" w:cs="Times New Roman"/>
              <w:sz w:val="24"/>
              <w:szCs w:val="24"/>
              <w:lang w:val="en-US"/>
            </w:rPr>
          </w:rPrChange>
        </w:rPr>
        <w:t>5]</w:t>
      </w:r>
    </w:p>
    <w:p w14:paraId="5BB76327" w14:textId="061E5349" w:rsidR="00BD16DC" w:rsidRPr="00217392" w:rsidRDefault="0033340A" w:rsidP="00217392">
      <w:pPr>
        <w:pStyle w:val="2"/>
        <w:keepNext w:val="0"/>
        <w:keepLines w:val="0"/>
        <w:shd w:val="clear" w:color="auto" w:fill="FFFFFF"/>
        <w:spacing w:after="80"/>
        <w:ind w:right="580"/>
        <w:jc w:val="left"/>
        <w:rPr>
          <w:rFonts w:asciiTheme="minorBidi" w:eastAsia="Times New Roman" w:hAnsiTheme="minorBidi" w:cstheme="minorBidi"/>
          <w:sz w:val="24"/>
          <w:szCs w:val="24"/>
          <w:lang w:val="en-US"/>
          <w:rPrChange w:id="1117" w:author="יוני גרינברג" w:date="2026-01-07T11:58:00Z" w16du:dateUtc="2026-01-07T09:58:00Z">
            <w:rPr>
              <w:rFonts w:ascii="Times New Roman" w:eastAsia="Times New Roman" w:hAnsi="Times New Roman" w:cs="Times New Roman"/>
              <w:b w:val="0"/>
              <w:bCs w:val="0"/>
              <w:sz w:val="24"/>
              <w:szCs w:val="24"/>
              <w:lang w:val="en-US"/>
            </w:rPr>
          </w:rPrChange>
        </w:rPr>
        <w:pPrChange w:id="1118" w:author="יוני גרינברג" w:date="2026-01-07T11:58:00Z" w16du:dateUtc="2026-01-07T09:58:00Z">
          <w:pPr>
            <w:pStyle w:val="2"/>
            <w:keepNext w:val="0"/>
            <w:keepLines w:val="0"/>
            <w:shd w:val="clear" w:color="auto" w:fill="FFFFFF"/>
            <w:spacing w:after="80"/>
            <w:ind w:right="580" w:firstLine="720"/>
          </w:pPr>
        </w:pPrChange>
      </w:pPr>
      <w:bookmarkStart w:id="1119" w:name="_6j4lwtykl2ua" w:colFirst="0" w:colLast="0"/>
      <w:bookmarkStart w:id="1120" w:name="_on5ztnycai0k" w:colFirst="0" w:colLast="0"/>
      <w:bookmarkEnd w:id="1119"/>
      <w:bookmarkEnd w:id="1120"/>
      <w:r w:rsidRPr="00217392">
        <w:rPr>
          <w:rFonts w:asciiTheme="minorBidi" w:eastAsia="Times New Roman" w:hAnsiTheme="minorBidi" w:cstheme="minorBidi"/>
          <w:sz w:val="24"/>
          <w:szCs w:val="24"/>
          <w:lang w:val="en-US"/>
          <w:rPrChange w:id="1121" w:author="יוני גרינברג" w:date="2026-01-07T11:58:00Z" w16du:dateUtc="2026-01-07T09:58:00Z">
            <w:rPr>
              <w:rFonts w:ascii="Times New Roman" w:eastAsia="Times New Roman" w:hAnsi="Times New Roman" w:cs="Times New Roman"/>
              <w:b w:val="0"/>
              <w:bCs w:val="0"/>
              <w:sz w:val="24"/>
              <w:szCs w:val="24"/>
              <w:lang w:val="en-US"/>
            </w:rPr>
          </w:rPrChange>
        </w:rPr>
        <w:t>2.4. Benefits of Sending Data over Sound</w:t>
      </w:r>
      <w:r w:rsidR="00F5405A" w:rsidRPr="00217392">
        <w:rPr>
          <w:rFonts w:asciiTheme="minorBidi" w:eastAsia="Times New Roman" w:hAnsiTheme="minorBidi" w:cstheme="minorBidi"/>
          <w:sz w:val="24"/>
          <w:szCs w:val="24"/>
          <w:lang w:val="en-US"/>
          <w:rPrChange w:id="1122" w:author="יוני גרינברג" w:date="2026-01-07T11:58:00Z" w16du:dateUtc="2026-01-07T09:58:00Z">
            <w:rPr>
              <w:rFonts w:ascii="Times New Roman" w:eastAsia="Times New Roman" w:hAnsi="Times New Roman" w:cs="Times New Roman"/>
              <w:b w:val="0"/>
              <w:bCs w:val="0"/>
              <w:sz w:val="24"/>
              <w:szCs w:val="24"/>
              <w:lang w:val="en-US"/>
            </w:rPr>
          </w:rPrChange>
        </w:rPr>
        <w:t>: summary</w:t>
      </w:r>
    </w:p>
    <w:p w14:paraId="2563A350" w14:textId="1E3A0AB7" w:rsidR="00BD16DC" w:rsidRPr="001C719D" w:rsidRDefault="00C7700C" w:rsidP="00C1643B">
      <w:pPr>
        <w:shd w:val="clear" w:color="auto" w:fill="FFFFFF"/>
        <w:ind w:left="1440" w:right="580" w:hanging="360"/>
        <w:rPr>
          <w:rFonts w:asciiTheme="minorBidi" w:eastAsia="Times New Roman" w:hAnsiTheme="minorBidi"/>
          <w:sz w:val="24"/>
          <w:szCs w:val="24"/>
          <w:lang w:val="en-US"/>
          <w:rPrChange w:id="1123" w:author="יוני גרינברג" w:date="2026-01-06T11:40:00Z">
            <w:rPr>
              <w:rFonts w:asciiTheme="majorBidi" w:eastAsia="Times New Roman" w:hAnsiTheme="majorBidi" w:cstheme="majorBidi"/>
              <w:sz w:val="24"/>
              <w:szCs w:val="24"/>
              <w:lang w:val="en-US"/>
            </w:rPr>
          </w:rPrChange>
        </w:rPr>
        <w:pPrChange w:id="1124"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125" w:author="יוני גרינברג" w:date="2026-01-06T11:40:00Z">
            <w:rPr>
              <w:rFonts w:ascii="Times New Roman" w:eastAsia="Times New Roman" w:hAnsi="Times New Roman" w:cs="Times New Roman"/>
              <w:sz w:val="24"/>
              <w:szCs w:val="24"/>
              <w:lang w:val="en-US"/>
            </w:rPr>
          </w:rPrChange>
        </w:rPr>
        <w:t>a</w:t>
      </w:r>
      <w:proofErr w:type="gramStart"/>
      <w:r w:rsidRPr="001C719D">
        <w:rPr>
          <w:rFonts w:asciiTheme="minorBidi" w:eastAsia="Times New Roman" w:hAnsiTheme="minorBidi"/>
          <w:sz w:val="24"/>
          <w:szCs w:val="24"/>
          <w:lang w:val="en-US"/>
          <w:rPrChange w:id="1126"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127" w:author="יוני גרינברג" w:date="2026-01-06T11:40:00Z">
            <w:rPr>
              <w:rFonts w:ascii="Times New Roman" w:eastAsia="Times New Roman" w:hAnsi="Times New Roman" w:cs="Times New Roman"/>
              <w:sz w:val="14"/>
              <w:szCs w:val="14"/>
              <w:lang w:val="en-US"/>
            </w:rPr>
          </w:rPrChange>
        </w:rPr>
        <w:t xml:space="preserve">  </w:t>
      </w:r>
      <w:r w:rsidRPr="001C719D">
        <w:rPr>
          <w:rFonts w:asciiTheme="minorBidi" w:eastAsia="Times New Roman" w:hAnsiTheme="minorBidi"/>
          <w:sz w:val="24"/>
          <w:szCs w:val="24"/>
          <w:lang w:val="en-US"/>
          <w:rPrChange w:id="1128" w:author="יוני גרינברג" w:date="2026-01-06T11:40:00Z">
            <w:rPr>
              <w:rFonts w:asciiTheme="majorBidi" w:eastAsia="Times New Roman" w:hAnsiTheme="majorBidi" w:cstheme="majorBidi"/>
              <w:sz w:val="24"/>
              <w:szCs w:val="24"/>
              <w:lang w:val="en-US"/>
            </w:rPr>
          </w:rPrChange>
        </w:rPr>
        <w:tab/>
      </w:r>
      <w:proofErr w:type="gramEnd"/>
      <w:r w:rsidR="005B1BB6" w:rsidRPr="001C719D">
        <w:rPr>
          <w:rFonts w:asciiTheme="minorBidi" w:eastAsia="Times New Roman" w:hAnsiTheme="minorBidi"/>
          <w:sz w:val="24"/>
          <w:szCs w:val="24"/>
          <w:lang w:val="en-US"/>
          <w:rPrChange w:id="1129" w:author="יוני גרינברג" w:date="2026-01-06T11:40:00Z">
            <w:rPr>
              <w:rFonts w:asciiTheme="majorBidi" w:eastAsia="Times New Roman" w:hAnsiTheme="majorBidi" w:cstheme="majorBidi"/>
              <w:sz w:val="24"/>
              <w:szCs w:val="24"/>
              <w:lang w:val="en-US"/>
            </w:rPr>
          </w:rPrChange>
        </w:rPr>
        <w:t xml:space="preserve">Operational </w:t>
      </w:r>
      <w:r w:rsidR="00EB4C11" w:rsidRPr="001C719D">
        <w:rPr>
          <w:rFonts w:asciiTheme="minorBidi" w:eastAsia="Times New Roman" w:hAnsiTheme="minorBidi"/>
          <w:sz w:val="24"/>
          <w:szCs w:val="24"/>
          <w:lang w:val="en-US"/>
          <w:rPrChange w:id="1130" w:author="יוני גרינברג" w:date="2026-01-06T11:40:00Z">
            <w:rPr>
              <w:rFonts w:asciiTheme="majorBidi" w:eastAsia="Times New Roman" w:hAnsiTheme="majorBidi" w:cstheme="majorBidi"/>
              <w:sz w:val="24"/>
              <w:szCs w:val="24"/>
              <w:lang w:val="en-US"/>
            </w:rPr>
          </w:rPrChange>
        </w:rPr>
        <w:t>Independence (</w:t>
      </w:r>
      <w:r w:rsidR="005B1BB6" w:rsidRPr="001C719D">
        <w:rPr>
          <w:rFonts w:asciiTheme="minorBidi" w:eastAsia="Times New Roman" w:hAnsiTheme="minorBidi"/>
          <w:sz w:val="24"/>
          <w:szCs w:val="24"/>
          <w:lang w:val="en-US"/>
          <w:rPrChange w:id="1131" w:author="יוני גרינברג" w:date="2026-01-06T11:40:00Z">
            <w:rPr>
              <w:rFonts w:asciiTheme="majorBidi" w:eastAsia="Times New Roman" w:hAnsiTheme="majorBidi" w:cstheme="majorBidi"/>
              <w:sz w:val="24"/>
              <w:szCs w:val="24"/>
              <w:lang w:val="en-US"/>
            </w:rPr>
          </w:rPrChange>
        </w:rPr>
        <w:t>Off-Grid Capability</w:t>
      </w:r>
      <w:r w:rsidR="00AC1461" w:rsidRPr="001C719D">
        <w:rPr>
          <w:rFonts w:asciiTheme="minorBidi" w:eastAsia="Times New Roman" w:hAnsiTheme="minorBidi"/>
          <w:sz w:val="24"/>
          <w:szCs w:val="24"/>
          <w:lang w:val="en-US"/>
          <w:rPrChange w:id="1132" w:author="יוני גרינברג" w:date="2026-01-06T11:40:00Z">
            <w:rPr>
              <w:rFonts w:asciiTheme="majorBidi" w:eastAsia="Times New Roman" w:hAnsiTheme="majorBidi" w:cstheme="majorBidi"/>
              <w:sz w:val="24"/>
              <w:szCs w:val="24"/>
              <w:lang w:val="en-US"/>
            </w:rPr>
          </w:rPrChange>
        </w:rPr>
        <w:t>):</w:t>
      </w:r>
      <w:r w:rsidRPr="001C719D">
        <w:rPr>
          <w:rFonts w:asciiTheme="minorBidi" w:eastAsia="Times New Roman" w:hAnsiTheme="minorBidi"/>
          <w:sz w:val="24"/>
          <w:szCs w:val="24"/>
          <w:lang w:val="en-US"/>
          <w:rPrChange w:id="1133" w:author="יוני גרינברג" w:date="2026-01-06T11:40:00Z">
            <w:rPr>
              <w:rFonts w:asciiTheme="majorBidi" w:eastAsia="Times New Roman" w:hAnsiTheme="majorBidi" w:cstheme="majorBidi"/>
              <w:sz w:val="24"/>
              <w:szCs w:val="24"/>
              <w:lang w:val="en-US"/>
            </w:rPr>
          </w:rPrChange>
        </w:rPr>
        <w:t xml:space="preserve"> as sound can operate on a </w:t>
      </w:r>
      <w:r w:rsidR="00F5405A" w:rsidRPr="001C719D">
        <w:rPr>
          <w:rFonts w:asciiTheme="minorBidi" w:eastAsia="Times New Roman" w:hAnsiTheme="minorBidi"/>
          <w:sz w:val="24"/>
          <w:szCs w:val="24"/>
          <w:lang w:val="en-US"/>
          <w:rPrChange w:id="1134" w:author="יוני גרינברג" w:date="2026-01-06T11:40:00Z">
            <w:rPr>
              <w:rFonts w:asciiTheme="majorBidi" w:eastAsia="Times New Roman" w:hAnsiTheme="majorBidi" w:cstheme="majorBidi"/>
              <w:sz w:val="24"/>
              <w:szCs w:val="24"/>
              <w:lang w:val="en-US"/>
            </w:rPr>
          </w:rPrChange>
        </w:rPr>
        <w:t>peer-to-peer</w:t>
      </w:r>
      <w:r w:rsidRPr="001C719D">
        <w:rPr>
          <w:rFonts w:asciiTheme="minorBidi" w:eastAsia="Times New Roman" w:hAnsiTheme="minorBidi"/>
          <w:sz w:val="24"/>
          <w:szCs w:val="24"/>
          <w:lang w:val="en-US"/>
          <w:rPrChange w:id="1135" w:author="יוני גרינברג" w:date="2026-01-06T11:40:00Z">
            <w:rPr>
              <w:rFonts w:asciiTheme="majorBidi" w:eastAsia="Times New Roman" w:hAnsiTheme="majorBidi" w:cstheme="majorBidi"/>
              <w:sz w:val="24"/>
              <w:szCs w:val="24"/>
              <w:lang w:val="en-US"/>
            </w:rPr>
          </w:rPrChange>
        </w:rPr>
        <w:t xml:space="preserve"> basis it does not require Sim card, any infrastructure and can work in areas where RF coverage does not exist.</w:t>
      </w:r>
    </w:p>
    <w:p w14:paraId="7A7D0D39" w14:textId="471291F0" w:rsidR="00BD16DC" w:rsidRPr="001C719D" w:rsidRDefault="00C7700C" w:rsidP="00C1643B">
      <w:pPr>
        <w:shd w:val="clear" w:color="auto" w:fill="FFFFFF"/>
        <w:ind w:left="1440" w:right="580" w:hanging="360"/>
        <w:rPr>
          <w:rFonts w:asciiTheme="minorBidi" w:eastAsia="Times New Roman" w:hAnsiTheme="minorBidi"/>
          <w:sz w:val="24"/>
          <w:szCs w:val="24"/>
          <w:lang w:val="en-US"/>
          <w:rPrChange w:id="1136" w:author="יוני גרינברג" w:date="2026-01-06T11:40:00Z">
            <w:rPr>
              <w:rFonts w:asciiTheme="majorBidi" w:eastAsia="Times New Roman" w:hAnsiTheme="majorBidi" w:cstheme="majorBidi"/>
              <w:sz w:val="24"/>
              <w:szCs w:val="24"/>
              <w:lang w:val="en-US"/>
            </w:rPr>
          </w:rPrChange>
        </w:rPr>
        <w:pPrChange w:id="1137"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138" w:author="יוני גרינברג" w:date="2026-01-06T11:40:00Z">
            <w:rPr>
              <w:rFonts w:asciiTheme="majorBidi" w:eastAsia="Times New Roman" w:hAnsiTheme="majorBidi" w:cstheme="majorBidi"/>
              <w:sz w:val="24"/>
              <w:szCs w:val="24"/>
              <w:lang w:val="en-US"/>
            </w:rPr>
          </w:rPrChange>
        </w:rPr>
        <w:t xml:space="preserve">b. </w:t>
      </w:r>
      <w:r w:rsidRPr="001C719D">
        <w:rPr>
          <w:rFonts w:asciiTheme="minorBidi" w:eastAsia="Times New Roman" w:hAnsiTheme="minorBidi"/>
          <w:sz w:val="24"/>
          <w:szCs w:val="24"/>
          <w:lang w:val="en-US"/>
          <w:rPrChange w:id="1139" w:author="יוני גרינברג" w:date="2026-01-06T11:40:00Z">
            <w:rPr>
              <w:rFonts w:asciiTheme="majorBidi" w:eastAsia="Times New Roman" w:hAnsiTheme="majorBidi" w:cstheme="majorBidi"/>
              <w:sz w:val="24"/>
              <w:szCs w:val="24"/>
              <w:lang w:val="en-US"/>
            </w:rPr>
          </w:rPrChange>
        </w:rPr>
        <w:tab/>
        <w:t xml:space="preserve">Cost </w:t>
      </w:r>
      <w:r w:rsidR="00AC1461" w:rsidRPr="001C719D">
        <w:rPr>
          <w:rFonts w:asciiTheme="minorBidi" w:eastAsia="Times New Roman" w:hAnsiTheme="minorBidi"/>
          <w:sz w:val="24"/>
          <w:szCs w:val="24"/>
          <w:lang w:val="en-US"/>
          <w:rPrChange w:id="1140" w:author="יוני גרינברג" w:date="2026-01-06T11:40:00Z">
            <w:rPr>
              <w:rFonts w:asciiTheme="majorBidi" w:eastAsia="Times New Roman" w:hAnsiTheme="majorBidi" w:cstheme="majorBidi"/>
              <w:sz w:val="24"/>
              <w:szCs w:val="24"/>
              <w:lang w:val="en-US"/>
            </w:rPr>
          </w:rPrChange>
        </w:rPr>
        <w:t>effectiveness:</w:t>
      </w:r>
      <w:r w:rsidRPr="001C719D">
        <w:rPr>
          <w:rFonts w:asciiTheme="minorBidi" w:eastAsia="Times New Roman" w:hAnsiTheme="minorBidi"/>
          <w:sz w:val="24"/>
          <w:szCs w:val="24"/>
          <w:lang w:val="en-US"/>
          <w:rPrChange w:id="1141" w:author="יוני גרינברג" w:date="2026-01-06T11:40:00Z">
            <w:rPr>
              <w:rFonts w:asciiTheme="majorBidi" w:eastAsia="Times New Roman" w:hAnsiTheme="majorBidi" w:cstheme="majorBidi"/>
              <w:sz w:val="24"/>
              <w:szCs w:val="24"/>
              <w:lang w:val="en-US"/>
            </w:rPr>
          </w:rPrChange>
        </w:rPr>
        <w:t xml:space="preserve"> since we use sound to transfer data all that is required is a </w:t>
      </w:r>
      <w:r w:rsidR="00ED17CC" w:rsidRPr="001C719D">
        <w:rPr>
          <w:rFonts w:asciiTheme="minorBidi" w:eastAsia="Times New Roman" w:hAnsiTheme="minorBidi"/>
          <w:sz w:val="24"/>
          <w:szCs w:val="24"/>
          <w:lang w:val="en-US"/>
          <w:rPrChange w:id="1142" w:author="יוני גרינברג" w:date="2026-01-06T11:40:00Z">
            <w:rPr>
              <w:rFonts w:asciiTheme="majorBidi" w:eastAsia="Times New Roman" w:hAnsiTheme="majorBidi" w:cstheme="majorBidi"/>
              <w:sz w:val="24"/>
              <w:szCs w:val="24"/>
              <w:lang w:val="en-US"/>
            </w:rPr>
          </w:rPrChange>
        </w:rPr>
        <w:t>receiver,</w:t>
      </w:r>
      <w:r w:rsidRPr="001C719D">
        <w:rPr>
          <w:rFonts w:asciiTheme="minorBidi" w:eastAsia="Times New Roman" w:hAnsiTheme="minorBidi"/>
          <w:sz w:val="24"/>
          <w:szCs w:val="24"/>
          <w:lang w:val="en-US"/>
          <w:rPrChange w:id="1143" w:author="יוני גרינברג" w:date="2026-01-06T11:40:00Z">
            <w:rPr>
              <w:rFonts w:asciiTheme="majorBidi" w:eastAsia="Times New Roman" w:hAnsiTheme="majorBidi" w:cstheme="majorBidi"/>
              <w:sz w:val="24"/>
              <w:szCs w:val="24"/>
              <w:lang w:val="en-US"/>
            </w:rPr>
          </w:rPrChange>
        </w:rPr>
        <w:t xml:space="preserve"> output device and the capability to compute the application, which means it can run on devices that </w:t>
      </w:r>
      <w:r w:rsidR="005018ED" w:rsidRPr="001C719D">
        <w:rPr>
          <w:rFonts w:asciiTheme="minorBidi" w:eastAsia="Times New Roman" w:hAnsiTheme="minorBidi"/>
          <w:sz w:val="24"/>
          <w:szCs w:val="24"/>
          <w:lang w:val="en-US"/>
          <w:rPrChange w:id="1144" w:author="יוני גרינברג" w:date="2026-01-06T11:40:00Z">
            <w:rPr>
              <w:rFonts w:asciiTheme="majorBidi" w:eastAsia="Times New Roman" w:hAnsiTheme="majorBidi" w:cstheme="majorBidi"/>
              <w:sz w:val="24"/>
              <w:szCs w:val="24"/>
              <w:lang w:val="en-US"/>
            </w:rPr>
          </w:rPrChange>
        </w:rPr>
        <w:t>do</w:t>
      </w:r>
      <w:r w:rsidRPr="001C719D">
        <w:rPr>
          <w:rFonts w:asciiTheme="minorBidi" w:eastAsia="Times New Roman" w:hAnsiTheme="minorBidi"/>
          <w:sz w:val="24"/>
          <w:szCs w:val="24"/>
          <w:lang w:val="en-US"/>
          <w:rPrChange w:id="1145" w:author="יוני גרינברג" w:date="2026-01-06T11:40:00Z">
            <w:rPr>
              <w:rFonts w:asciiTheme="majorBidi" w:eastAsia="Times New Roman" w:hAnsiTheme="majorBidi" w:cstheme="majorBidi"/>
              <w:sz w:val="24"/>
              <w:szCs w:val="24"/>
              <w:lang w:val="en-US"/>
            </w:rPr>
          </w:rPrChange>
        </w:rPr>
        <w:t xml:space="preserve"> not have RF access</w:t>
      </w:r>
      <w:r w:rsidR="0093458D" w:rsidRPr="001C719D">
        <w:rPr>
          <w:rFonts w:asciiTheme="minorBidi" w:eastAsia="Times New Roman" w:hAnsiTheme="minorBidi"/>
          <w:sz w:val="24"/>
          <w:szCs w:val="24"/>
          <w:lang w:val="en-US"/>
          <w:rPrChange w:id="1146" w:author="יוני גרינברג" w:date="2026-01-06T11:40:00Z">
            <w:rPr>
              <w:rFonts w:asciiTheme="majorBidi" w:eastAsia="Times New Roman" w:hAnsiTheme="majorBidi" w:cstheme="majorBidi"/>
              <w:sz w:val="24"/>
              <w:szCs w:val="24"/>
              <w:lang w:val="en-US"/>
            </w:rPr>
          </w:rPrChange>
        </w:rPr>
        <w:t xml:space="preserve"> </w:t>
      </w:r>
      <w:r w:rsidRPr="001C719D">
        <w:rPr>
          <w:rFonts w:asciiTheme="minorBidi" w:eastAsia="Times New Roman" w:hAnsiTheme="minorBidi"/>
          <w:sz w:val="24"/>
          <w:szCs w:val="24"/>
          <w:lang w:val="en-US"/>
          <w:rPrChange w:id="1147" w:author="יוני גרינברג" w:date="2026-01-06T11:40:00Z">
            <w:rPr>
              <w:rFonts w:asciiTheme="majorBidi" w:eastAsia="Times New Roman" w:hAnsiTheme="majorBidi" w:cstheme="majorBidi"/>
              <w:sz w:val="24"/>
              <w:szCs w:val="24"/>
              <w:lang w:val="en-US"/>
            </w:rPr>
          </w:rPrChange>
        </w:rPr>
        <w:t>(antenna)</w:t>
      </w:r>
      <w:r w:rsidR="0093458D" w:rsidRPr="001C719D">
        <w:rPr>
          <w:rFonts w:asciiTheme="minorBidi" w:eastAsia="Times New Roman" w:hAnsiTheme="minorBidi"/>
          <w:sz w:val="24"/>
          <w:szCs w:val="24"/>
          <w:lang w:val="en-US"/>
          <w:rPrChange w:id="1148" w:author="יוני גרינברג" w:date="2026-01-06T11:40:00Z">
            <w:rPr>
              <w:rFonts w:asciiTheme="majorBidi" w:eastAsia="Times New Roman" w:hAnsiTheme="majorBidi" w:cstheme="majorBidi"/>
              <w:sz w:val="24"/>
              <w:szCs w:val="24"/>
              <w:lang w:val="en-US"/>
            </w:rPr>
          </w:rPrChange>
        </w:rPr>
        <w:t>.</w:t>
      </w:r>
    </w:p>
    <w:p w14:paraId="2A7149C1" w14:textId="32E0FD86" w:rsidR="00BD16DC" w:rsidRPr="001C719D" w:rsidRDefault="00C7700C" w:rsidP="00C1643B">
      <w:pPr>
        <w:shd w:val="clear" w:color="auto" w:fill="FFFFFF"/>
        <w:ind w:left="1440" w:right="580" w:hanging="360"/>
        <w:rPr>
          <w:rFonts w:asciiTheme="minorBidi" w:eastAsia="Times New Roman" w:hAnsiTheme="minorBidi"/>
          <w:sz w:val="24"/>
          <w:szCs w:val="24"/>
          <w:lang w:val="en-US"/>
          <w:rPrChange w:id="1149" w:author="יוני גרינברג" w:date="2026-01-06T11:40:00Z">
            <w:rPr>
              <w:rFonts w:asciiTheme="majorBidi" w:eastAsia="Times New Roman" w:hAnsiTheme="majorBidi" w:cstheme="majorBidi"/>
              <w:sz w:val="24"/>
              <w:szCs w:val="24"/>
              <w:lang w:val="en-US"/>
            </w:rPr>
          </w:rPrChange>
        </w:rPr>
        <w:pPrChange w:id="1150"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151" w:author="יוני גרינברג" w:date="2026-01-06T11:40:00Z">
            <w:rPr>
              <w:rFonts w:asciiTheme="majorBidi" w:eastAsia="Times New Roman" w:hAnsiTheme="majorBidi" w:cstheme="majorBidi"/>
              <w:sz w:val="24"/>
              <w:szCs w:val="24"/>
              <w:lang w:val="en-US"/>
            </w:rPr>
          </w:rPrChange>
        </w:rPr>
        <w:t xml:space="preserve">c.  </w:t>
      </w:r>
      <w:r w:rsidRPr="001C719D">
        <w:rPr>
          <w:rFonts w:asciiTheme="minorBidi" w:eastAsia="Times New Roman" w:hAnsiTheme="minorBidi"/>
          <w:sz w:val="24"/>
          <w:szCs w:val="24"/>
          <w:lang w:val="en-US"/>
          <w:rPrChange w:id="1152" w:author="יוני גרינברג" w:date="2026-01-06T11:40:00Z">
            <w:rPr>
              <w:rFonts w:asciiTheme="majorBidi" w:eastAsia="Times New Roman" w:hAnsiTheme="majorBidi" w:cstheme="majorBidi"/>
              <w:sz w:val="24"/>
              <w:szCs w:val="24"/>
              <w:lang w:val="en-US"/>
            </w:rPr>
          </w:rPrChange>
        </w:rPr>
        <w:tab/>
      </w:r>
      <w:r w:rsidR="005B1BB6" w:rsidRPr="001C719D">
        <w:rPr>
          <w:rFonts w:asciiTheme="minorBidi" w:eastAsia="Times New Roman" w:hAnsiTheme="minorBidi"/>
          <w:sz w:val="24"/>
          <w:szCs w:val="24"/>
          <w:lang w:val="en-US"/>
          <w:rPrChange w:id="1153" w:author="יוני גרינברג" w:date="2026-01-06T11:40:00Z">
            <w:rPr>
              <w:rFonts w:asciiTheme="majorBidi" w:eastAsia="Times New Roman" w:hAnsiTheme="majorBidi" w:cstheme="majorBidi"/>
              <w:sz w:val="24"/>
              <w:szCs w:val="24"/>
              <w:lang w:val="en-US"/>
            </w:rPr>
          </w:rPrChange>
        </w:rPr>
        <w:t xml:space="preserve">Enhanced </w:t>
      </w:r>
      <w:r w:rsidR="00ED17CC" w:rsidRPr="001C719D">
        <w:rPr>
          <w:rFonts w:asciiTheme="minorBidi" w:eastAsia="Times New Roman" w:hAnsiTheme="minorBidi"/>
          <w:sz w:val="24"/>
          <w:szCs w:val="24"/>
          <w:lang w:val="en-US"/>
          <w:rPrChange w:id="1154" w:author="יוני גרינברג" w:date="2026-01-06T11:40:00Z">
            <w:rPr>
              <w:rFonts w:asciiTheme="majorBidi" w:eastAsia="Times New Roman" w:hAnsiTheme="majorBidi" w:cstheme="majorBidi"/>
              <w:sz w:val="24"/>
              <w:szCs w:val="24"/>
              <w:lang w:val="en-US"/>
            </w:rPr>
          </w:rPrChange>
        </w:rPr>
        <w:t>Security</w:t>
      </w:r>
      <w:r w:rsidRPr="001C719D">
        <w:rPr>
          <w:rFonts w:asciiTheme="minorBidi" w:eastAsia="Times New Roman" w:hAnsiTheme="minorBidi"/>
          <w:sz w:val="24"/>
          <w:szCs w:val="24"/>
          <w:lang w:val="en-US"/>
          <w:rPrChange w:id="1155" w:author="יוני גרינברג" w:date="2026-01-06T11:40:00Z">
            <w:rPr>
              <w:rFonts w:asciiTheme="majorBidi" w:eastAsia="Times New Roman" w:hAnsiTheme="majorBidi" w:cstheme="majorBidi"/>
              <w:sz w:val="24"/>
              <w:szCs w:val="24"/>
              <w:lang w:val="en-US"/>
            </w:rPr>
          </w:rPrChange>
        </w:rPr>
        <w:t xml:space="preserve"> as seen in </w:t>
      </w:r>
      <w:r w:rsidR="00ED17CC" w:rsidRPr="001C719D">
        <w:rPr>
          <w:rFonts w:asciiTheme="minorBidi" w:eastAsia="Times New Roman" w:hAnsiTheme="minorBidi"/>
          <w:sz w:val="24"/>
          <w:szCs w:val="24"/>
          <w:lang w:val="en-US"/>
          <w:rPrChange w:id="1156" w:author="יוני גרינברג" w:date="2026-01-06T11:40:00Z">
            <w:rPr>
              <w:rFonts w:asciiTheme="majorBidi" w:eastAsia="Times New Roman" w:hAnsiTheme="majorBidi" w:cstheme="majorBidi"/>
              <w:sz w:val="24"/>
              <w:szCs w:val="24"/>
              <w:lang w:val="en-US"/>
            </w:rPr>
          </w:rPrChange>
        </w:rPr>
        <w:t>S</w:t>
      </w:r>
      <w:r w:rsidR="005B1BB6" w:rsidRPr="001C719D">
        <w:rPr>
          <w:rFonts w:asciiTheme="minorBidi" w:eastAsia="Times New Roman" w:hAnsiTheme="minorBidi"/>
          <w:sz w:val="24"/>
          <w:szCs w:val="24"/>
          <w:lang w:val="en-US"/>
          <w:rPrChange w:id="1157" w:author="יוני גרינברג" w:date="2026-01-06T11:40:00Z">
            <w:rPr>
              <w:rFonts w:asciiTheme="majorBidi" w:eastAsia="Times New Roman" w:hAnsiTheme="majorBidi" w:cstheme="majorBidi"/>
              <w:sz w:val="24"/>
              <w:szCs w:val="24"/>
              <w:lang w:val="en-US"/>
            </w:rPr>
          </w:rPrChange>
        </w:rPr>
        <w:t>ection 2.1.2</w:t>
      </w:r>
      <w:r w:rsidRPr="001C719D">
        <w:rPr>
          <w:rFonts w:asciiTheme="minorBidi" w:eastAsia="Times New Roman" w:hAnsiTheme="minorBidi"/>
          <w:sz w:val="24"/>
          <w:szCs w:val="24"/>
          <w:lang w:val="en-US"/>
          <w:rPrChange w:id="1158" w:author="יוני גרינברג" w:date="2026-01-06T11:40:00Z">
            <w:rPr>
              <w:rFonts w:asciiTheme="majorBidi" w:eastAsia="Times New Roman" w:hAnsiTheme="majorBidi" w:cstheme="majorBidi"/>
              <w:sz w:val="24"/>
              <w:szCs w:val="24"/>
              <w:lang w:val="en-US"/>
            </w:rPr>
          </w:rPrChange>
        </w:rPr>
        <w:t xml:space="preserve"> since </w:t>
      </w:r>
      <w:r w:rsidR="009342DB" w:rsidRPr="001C719D">
        <w:rPr>
          <w:rFonts w:asciiTheme="minorBidi" w:eastAsia="Times New Roman" w:hAnsiTheme="minorBidi"/>
          <w:sz w:val="24"/>
          <w:szCs w:val="24"/>
          <w:lang w:val="en-US"/>
          <w:rPrChange w:id="1159" w:author="יוני גרינברג" w:date="2026-01-06T11:40:00Z">
            <w:rPr>
              <w:rFonts w:asciiTheme="majorBidi" w:eastAsia="Times New Roman" w:hAnsiTheme="majorBidi" w:cstheme="majorBidi"/>
              <w:sz w:val="24"/>
              <w:szCs w:val="24"/>
              <w:lang w:val="en-US"/>
            </w:rPr>
          </w:rPrChange>
        </w:rPr>
        <w:t xml:space="preserve">ultrasound </w:t>
      </w:r>
      <w:r w:rsidRPr="001C719D">
        <w:rPr>
          <w:rFonts w:asciiTheme="minorBidi" w:eastAsia="Times New Roman" w:hAnsiTheme="minorBidi"/>
          <w:sz w:val="24"/>
          <w:szCs w:val="24"/>
          <w:lang w:val="en-US"/>
          <w:rPrChange w:id="1160" w:author="יוני גרינברג" w:date="2026-01-06T11:40:00Z">
            <w:rPr>
              <w:rFonts w:asciiTheme="majorBidi" w:eastAsia="Times New Roman" w:hAnsiTheme="majorBidi" w:cstheme="majorBidi"/>
              <w:sz w:val="24"/>
              <w:szCs w:val="24"/>
              <w:lang w:val="en-US"/>
            </w:rPr>
          </w:rPrChange>
        </w:rPr>
        <w:t xml:space="preserve">waves </w:t>
      </w:r>
      <w:r w:rsidR="005018ED" w:rsidRPr="001C719D">
        <w:rPr>
          <w:rFonts w:asciiTheme="minorBidi" w:eastAsia="Times New Roman" w:hAnsiTheme="minorBidi"/>
          <w:sz w:val="24"/>
          <w:szCs w:val="24"/>
          <w:lang w:val="en-US"/>
          <w:rPrChange w:id="1161" w:author="יוני גרינברג" w:date="2026-01-06T11:40:00Z">
            <w:rPr>
              <w:rFonts w:asciiTheme="majorBidi" w:eastAsia="Times New Roman" w:hAnsiTheme="majorBidi" w:cstheme="majorBidi"/>
              <w:sz w:val="24"/>
              <w:szCs w:val="24"/>
              <w:lang w:val="en-US"/>
            </w:rPr>
          </w:rPrChange>
        </w:rPr>
        <w:t>have</w:t>
      </w:r>
      <w:r w:rsidRPr="001C719D">
        <w:rPr>
          <w:rFonts w:asciiTheme="minorBidi" w:eastAsia="Times New Roman" w:hAnsiTheme="minorBidi"/>
          <w:sz w:val="24"/>
          <w:szCs w:val="24"/>
          <w:lang w:val="en-US"/>
          <w:rPrChange w:id="1162" w:author="יוני גרינברג" w:date="2026-01-06T11:40:00Z">
            <w:rPr>
              <w:rFonts w:asciiTheme="majorBidi" w:eastAsia="Times New Roman" w:hAnsiTheme="majorBidi" w:cstheme="majorBidi"/>
              <w:sz w:val="24"/>
              <w:szCs w:val="24"/>
              <w:lang w:val="en-US"/>
            </w:rPr>
          </w:rPrChange>
        </w:rPr>
        <w:t xml:space="preserve"> a short distance life, they offer privacy that RF cannot.</w:t>
      </w:r>
    </w:p>
    <w:p w14:paraId="5727494E" w14:textId="3A03339A" w:rsidR="00BD16DC" w:rsidRPr="001C719D" w:rsidRDefault="00C7700C" w:rsidP="00C1643B">
      <w:pPr>
        <w:shd w:val="clear" w:color="auto" w:fill="FFFFFF"/>
        <w:ind w:left="1440" w:right="580" w:hanging="360"/>
        <w:rPr>
          <w:rFonts w:asciiTheme="minorBidi" w:eastAsia="Times New Roman" w:hAnsiTheme="minorBidi"/>
          <w:sz w:val="24"/>
          <w:szCs w:val="24"/>
          <w:lang w:val="en-US"/>
          <w:rPrChange w:id="1163" w:author="יוני גרינברג" w:date="2026-01-06T11:40:00Z">
            <w:rPr>
              <w:rFonts w:asciiTheme="majorBidi" w:eastAsia="Times New Roman" w:hAnsiTheme="majorBidi" w:cstheme="majorBidi"/>
              <w:sz w:val="24"/>
              <w:szCs w:val="24"/>
              <w:lang w:val="en-US"/>
            </w:rPr>
          </w:rPrChange>
        </w:rPr>
        <w:pPrChange w:id="1164" w:author="יוני גרינברג" w:date="2026-01-07T12:11:00Z" w16du:dateUtc="2026-01-07T10:11:00Z">
          <w:pPr>
            <w:shd w:val="clear" w:color="auto" w:fill="FFFFFF"/>
            <w:ind w:left="1800" w:right="580" w:hanging="360"/>
          </w:pPr>
        </w:pPrChange>
      </w:pPr>
      <w:r w:rsidRPr="001C719D">
        <w:rPr>
          <w:rFonts w:asciiTheme="minorBidi" w:eastAsia="Times New Roman" w:hAnsiTheme="minorBidi"/>
          <w:sz w:val="24"/>
          <w:szCs w:val="24"/>
          <w:lang w:val="en-US"/>
          <w:rPrChange w:id="1165" w:author="יוני גרינברג" w:date="2026-01-06T11:40:00Z">
            <w:rPr>
              <w:rFonts w:asciiTheme="majorBidi" w:eastAsia="Times New Roman" w:hAnsiTheme="majorBidi" w:cstheme="majorBidi"/>
              <w:sz w:val="24"/>
              <w:szCs w:val="24"/>
              <w:lang w:val="en-US"/>
            </w:rPr>
          </w:rPrChange>
        </w:rPr>
        <w:t>d</w:t>
      </w:r>
      <w:r w:rsidR="00D5341B" w:rsidRPr="001C719D">
        <w:rPr>
          <w:rFonts w:asciiTheme="minorBidi" w:eastAsia="Times New Roman" w:hAnsiTheme="minorBidi"/>
          <w:sz w:val="24"/>
          <w:szCs w:val="24"/>
          <w:lang w:val="en-US"/>
          <w:rPrChange w:id="1166" w:author="יוני גרינברג" w:date="2026-01-06T11:40:00Z">
            <w:rPr>
              <w:rFonts w:asciiTheme="majorBidi" w:eastAsia="Times New Roman" w:hAnsiTheme="majorBidi" w:cstheme="majorBidi"/>
              <w:sz w:val="24"/>
              <w:szCs w:val="24"/>
              <w:lang w:val="en-US"/>
            </w:rPr>
          </w:rPrChange>
        </w:rPr>
        <w:t>. Environmental</w:t>
      </w:r>
      <w:r w:rsidR="005B1BB6" w:rsidRPr="001C719D">
        <w:rPr>
          <w:rFonts w:asciiTheme="minorBidi" w:eastAsia="Times New Roman" w:hAnsiTheme="minorBidi"/>
          <w:sz w:val="24"/>
          <w:szCs w:val="24"/>
          <w:lang w:val="en-US"/>
          <w:rPrChange w:id="1167" w:author="יוני גרינברג" w:date="2026-01-06T11:40:00Z">
            <w:rPr>
              <w:rFonts w:asciiTheme="majorBidi" w:eastAsia="Times New Roman" w:hAnsiTheme="majorBidi" w:cstheme="majorBidi"/>
              <w:sz w:val="24"/>
              <w:szCs w:val="24"/>
              <w:lang w:val="en-US"/>
            </w:rPr>
          </w:rPrChange>
        </w:rPr>
        <w:t xml:space="preserve"> Resilience</w:t>
      </w:r>
      <w:r w:rsidRPr="001C719D">
        <w:rPr>
          <w:rFonts w:asciiTheme="minorBidi" w:eastAsia="Times New Roman" w:hAnsiTheme="minorBidi"/>
          <w:sz w:val="24"/>
          <w:szCs w:val="24"/>
          <w:lang w:val="en-US"/>
          <w:rPrChange w:id="1168" w:author="יוני גרינברג" w:date="2026-01-06T11:40:00Z">
            <w:rPr>
              <w:rFonts w:asciiTheme="majorBidi" w:eastAsia="Times New Roman" w:hAnsiTheme="majorBidi" w:cstheme="majorBidi"/>
              <w:sz w:val="24"/>
              <w:szCs w:val="24"/>
              <w:lang w:val="en-US"/>
            </w:rPr>
          </w:rPrChange>
        </w:rPr>
        <w:t xml:space="preserve">: as seen in </w:t>
      </w:r>
      <w:r w:rsidR="005B7E88" w:rsidRPr="001C719D">
        <w:rPr>
          <w:rFonts w:asciiTheme="minorBidi" w:eastAsia="Times New Roman" w:hAnsiTheme="minorBidi"/>
          <w:sz w:val="24"/>
          <w:szCs w:val="24"/>
          <w:lang w:val="en-US"/>
          <w:rPrChange w:id="1169" w:author="יוני גרינברג" w:date="2026-01-06T11:40:00Z">
            <w:rPr>
              <w:rFonts w:asciiTheme="majorBidi" w:eastAsia="Times New Roman" w:hAnsiTheme="majorBidi" w:cstheme="majorBidi"/>
              <w:sz w:val="24"/>
              <w:szCs w:val="24"/>
              <w:lang w:val="en-US"/>
            </w:rPr>
          </w:rPrChange>
        </w:rPr>
        <w:t xml:space="preserve">Section </w:t>
      </w:r>
      <w:r w:rsidRPr="001C719D">
        <w:rPr>
          <w:rFonts w:asciiTheme="minorBidi" w:eastAsia="Times New Roman" w:hAnsiTheme="minorBidi"/>
          <w:sz w:val="24"/>
          <w:szCs w:val="24"/>
          <w:lang w:val="en-US"/>
          <w:rPrChange w:id="1170" w:author="יוני גרינברג" w:date="2026-01-06T11:40:00Z">
            <w:rPr>
              <w:rFonts w:asciiTheme="majorBidi" w:eastAsia="Times New Roman" w:hAnsiTheme="majorBidi" w:cstheme="majorBidi"/>
              <w:sz w:val="24"/>
              <w:szCs w:val="24"/>
              <w:lang w:val="en-US"/>
            </w:rPr>
          </w:rPrChange>
        </w:rPr>
        <w:t>1.1.3</w:t>
      </w:r>
      <w:r w:rsidRPr="001C719D">
        <w:rPr>
          <w:rFonts w:asciiTheme="minorBidi" w:eastAsia="Times New Roman" w:hAnsiTheme="minorBidi"/>
          <w:sz w:val="24"/>
          <w:szCs w:val="24"/>
          <w:lang w:val="en-US"/>
          <w:rPrChange w:id="1171" w:author="יוני גרינברג" w:date="2026-01-06T11:40:00Z">
            <w:rPr>
              <w:rFonts w:asciiTheme="majorBidi" w:eastAsia="Times New Roman" w:hAnsiTheme="majorBidi" w:cstheme="majorBidi"/>
              <w:sz w:val="24"/>
              <w:szCs w:val="24"/>
              <w:lang w:val="en-US"/>
            </w:rPr>
          </w:rPrChange>
        </w:rPr>
        <w:br/>
        <w:t xml:space="preserve"> </w:t>
      </w:r>
      <w:r w:rsidR="00EA3A58" w:rsidRPr="001C719D">
        <w:rPr>
          <w:rFonts w:asciiTheme="minorBidi" w:eastAsia="Times New Roman" w:hAnsiTheme="minorBidi"/>
          <w:sz w:val="24"/>
          <w:szCs w:val="24"/>
          <w:lang w:val="en-US"/>
          <w:rPrChange w:id="1172" w:author="יוני גרינברג" w:date="2026-01-06T11:40:00Z">
            <w:rPr>
              <w:rFonts w:asciiTheme="majorBidi" w:eastAsia="Times New Roman" w:hAnsiTheme="majorBidi" w:cstheme="majorBidi"/>
              <w:sz w:val="24"/>
              <w:szCs w:val="24"/>
              <w:lang w:val="en-US"/>
            </w:rPr>
          </w:rPrChange>
        </w:rPr>
        <w:t xml:space="preserve">ultrasound </w:t>
      </w:r>
      <w:r w:rsidRPr="001C719D">
        <w:rPr>
          <w:rFonts w:asciiTheme="minorBidi" w:eastAsia="Times New Roman" w:hAnsiTheme="minorBidi"/>
          <w:sz w:val="24"/>
          <w:szCs w:val="24"/>
          <w:lang w:val="en-US"/>
          <w:rPrChange w:id="1173" w:author="יוני גרינברג" w:date="2026-01-06T11:40:00Z">
            <w:rPr>
              <w:rFonts w:asciiTheme="majorBidi" w:eastAsia="Times New Roman" w:hAnsiTheme="majorBidi" w:cstheme="majorBidi"/>
              <w:sz w:val="24"/>
              <w:szCs w:val="24"/>
              <w:lang w:val="en-US"/>
            </w:rPr>
          </w:rPrChange>
        </w:rPr>
        <w:t xml:space="preserve">allows access through materials that </w:t>
      </w:r>
      <w:r w:rsidR="00EA3A58" w:rsidRPr="001C719D">
        <w:rPr>
          <w:rFonts w:asciiTheme="minorBidi" w:eastAsia="Times New Roman" w:hAnsiTheme="minorBidi"/>
          <w:sz w:val="24"/>
          <w:szCs w:val="24"/>
          <w:lang w:val="en-US"/>
          <w:rPrChange w:id="1174" w:author="יוני גרינברג" w:date="2026-01-06T11:40:00Z">
            <w:rPr>
              <w:rFonts w:asciiTheme="majorBidi" w:eastAsia="Times New Roman" w:hAnsiTheme="majorBidi" w:cstheme="majorBidi"/>
              <w:sz w:val="24"/>
              <w:szCs w:val="24"/>
              <w:lang w:val="en-US"/>
            </w:rPr>
          </w:rPrChange>
        </w:rPr>
        <w:t>therefore</w:t>
      </w:r>
      <w:r w:rsidR="00D5341B" w:rsidRPr="001C719D">
        <w:rPr>
          <w:rFonts w:asciiTheme="minorBidi" w:eastAsia="Times New Roman" w:hAnsiTheme="minorBidi"/>
          <w:sz w:val="24"/>
          <w:szCs w:val="24"/>
          <w:lang w:val="en-US"/>
          <w:rPrChange w:id="1175" w:author="יוני גרינברג" w:date="2026-01-06T11:40:00Z">
            <w:rPr>
              <w:rFonts w:asciiTheme="majorBidi" w:eastAsia="Times New Roman" w:hAnsiTheme="majorBidi" w:cstheme="majorBidi"/>
              <w:sz w:val="24"/>
              <w:szCs w:val="24"/>
              <w:lang w:val="en-US"/>
            </w:rPr>
          </w:rPrChange>
        </w:rPr>
        <w:t xml:space="preserve"> thereby</w:t>
      </w:r>
      <w:r w:rsidRPr="001C719D">
        <w:rPr>
          <w:rFonts w:asciiTheme="minorBidi" w:eastAsia="Times New Roman" w:hAnsiTheme="minorBidi"/>
          <w:sz w:val="24"/>
          <w:szCs w:val="24"/>
          <w:lang w:val="en-US"/>
          <w:rPrChange w:id="1176" w:author="יוני גרינברג" w:date="2026-01-06T11:40:00Z">
            <w:rPr>
              <w:rFonts w:asciiTheme="majorBidi" w:eastAsia="Times New Roman" w:hAnsiTheme="majorBidi" w:cstheme="majorBidi"/>
              <w:sz w:val="24"/>
              <w:szCs w:val="24"/>
              <w:lang w:val="en-US"/>
            </w:rPr>
          </w:rPrChange>
        </w:rPr>
        <w:t xml:space="preserve"> be applied to transfer information where RF is lacking.</w:t>
      </w:r>
    </w:p>
    <w:p w14:paraId="19340729" w14:textId="74CFB210" w:rsidR="00BD16DC" w:rsidRPr="001C719D" w:rsidDel="00C1643B" w:rsidRDefault="00C7700C" w:rsidP="00C1643B">
      <w:pPr>
        <w:shd w:val="clear" w:color="auto" w:fill="FFFFFF"/>
        <w:spacing w:after="100"/>
        <w:ind w:left="1440" w:right="580" w:hanging="360"/>
        <w:rPr>
          <w:del w:id="1177" w:author="יוני גרינברג" w:date="2026-01-07T12:11:00Z" w16du:dateUtc="2026-01-07T10:11:00Z"/>
          <w:rFonts w:asciiTheme="minorBidi" w:eastAsia="Times New Roman" w:hAnsiTheme="minorBidi"/>
          <w:sz w:val="24"/>
          <w:szCs w:val="24"/>
          <w:lang w:val="en-US"/>
          <w:rPrChange w:id="1178" w:author="יוני גרינברג" w:date="2026-01-06T11:40:00Z">
            <w:rPr>
              <w:del w:id="1179" w:author="יוני גרינברג" w:date="2026-01-07T12:11:00Z" w16du:dateUtc="2026-01-07T10:11:00Z"/>
              <w:rFonts w:asciiTheme="majorBidi" w:eastAsia="Times New Roman" w:hAnsiTheme="majorBidi" w:cstheme="majorBidi"/>
              <w:sz w:val="24"/>
              <w:szCs w:val="24"/>
              <w:lang w:val="en-US"/>
            </w:rPr>
          </w:rPrChange>
        </w:rPr>
        <w:pPrChange w:id="1180" w:author="יוני גרינברג" w:date="2026-01-07T12:11:00Z" w16du:dateUtc="2026-01-07T10:11:00Z">
          <w:pPr>
            <w:shd w:val="clear" w:color="auto" w:fill="FFFFFF"/>
            <w:spacing w:after="100"/>
            <w:ind w:left="1800" w:right="580" w:hanging="360"/>
          </w:pPr>
        </w:pPrChange>
      </w:pPr>
      <w:r w:rsidRPr="001C719D">
        <w:rPr>
          <w:rFonts w:asciiTheme="minorBidi" w:eastAsia="Times New Roman" w:hAnsiTheme="minorBidi"/>
          <w:sz w:val="24"/>
          <w:szCs w:val="24"/>
          <w:lang w:val="en-US"/>
          <w:rPrChange w:id="1181" w:author="יוני גרינברג" w:date="2026-01-06T11:40:00Z">
            <w:rPr>
              <w:rFonts w:asciiTheme="majorBidi" w:eastAsia="Times New Roman" w:hAnsiTheme="majorBidi" w:cstheme="majorBidi"/>
              <w:sz w:val="24"/>
              <w:szCs w:val="24"/>
              <w:lang w:val="en-US"/>
            </w:rPr>
          </w:rPrChange>
        </w:rPr>
        <w:lastRenderedPageBreak/>
        <w:t>e</w:t>
      </w:r>
      <w:proofErr w:type="gramStart"/>
      <w:r w:rsidRPr="001C719D">
        <w:rPr>
          <w:rFonts w:asciiTheme="minorBidi" w:eastAsia="Times New Roman" w:hAnsiTheme="minorBidi"/>
          <w:sz w:val="24"/>
          <w:szCs w:val="24"/>
          <w:lang w:val="en-US"/>
          <w:rPrChange w:id="1182" w:author="יוני גרינברג" w:date="2026-01-06T11:40:00Z">
            <w:rPr>
              <w:rFonts w:asciiTheme="majorBidi" w:eastAsia="Times New Roman" w:hAnsiTheme="majorBidi" w:cstheme="majorBidi"/>
              <w:sz w:val="24"/>
              <w:szCs w:val="24"/>
              <w:lang w:val="en-US"/>
            </w:rPr>
          </w:rPrChange>
        </w:rPr>
        <w:t xml:space="preserve">.  </w:t>
      </w:r>
      <w:r w:rsidRPr="001C719D">
        <w:rPr>
          <w:rFonts w:asciiTheme="minorBidi" w:eastAsia="Times New Roman" w:hAnsiTheme="minorBidi"/>
          <w:sz w:val="24"/>
          <w:szCs w:val="24"/>
          <w:lang w:val="en-US"/>
          <w:rPrChange w:id="1183" w:author="יוני גרינברג" w:date="2026-01-06T11:40:00Z">
            <w:rPr>
              <w:rFonts w:asciiTheme="majorBidi" w:eastAsia="Times New Roman" w:hAnsiTheme="majorBidi" w:cstheme="majorBidi"/>
              <w:sz w:val="24"/>
              <w:szCs w:val="24"/>
              <w:lang w:val="en-US"/>
            </w:rPr>
          </w:rPrChange>
        </w:rPr>
        <w:tab/>
      </w:r>
      <w:proofErr w:type="gramEnd"/>
      <w:r w:rsidR="005B1BB6" w:rsidRPr="001C719D">
        <w:rPr>
          <w:rFonts w:asciiTheme="minorBidi" w:eastAsia="Times New Roman" w:hAnsiTheme="minorBidi"/>
          <w:sz w:val="24"/>
          <w:szCs w:val="24"/>
          <w:lang w:val="en-US"/>
          <w:rPrChange w:id="1184" w:author="יוני גרינברג" w:date="2026-01-06T11:40:00Z">
            <w:rPr>
              <w:rFonts w:asciiTheme="majorBidi" w:eastAsia="Times New Roman" w:hAnsiTheme="majorBidi" w:cstheme="majorBidi"/>
              <w:sz w:val="24"/>
              <w:szCs w:val="24"/>
              <w:lang w:val="en-US"/>
            </w:rPr>
          </w:rPrChange>
        </w:rPr>
        <w:t>Ease of Integration</w:t>
      </w:r>
      <w:r w:rsidRPr="001C719D">
        <w:rPr>
          <w:rFonts w:asciiTheme="minorBidi" w:eastAsia="Times New Roman" w:hAnsiTheme="minorBidi"/>
          <w:sz w:val="24"/>
          <w:szCs w:val="24"/>
          <w:lang w:val="en-US"/>
          <w:rPrChange w:id="1185" w:author="יוני גרינברג" w:date="2026-01-06T11:40:00Z">
            <w:rPr>
              <w:rFonts w:asciiTheme="majorBidi" w:eastAsia="Times New Roman" w:hAnsiTheme="majorBidi" w:cstheme="majorBidi"/>
              <w:sz w:val="24"/>
              <w:szCs w:val="24"/>
              <w:lang w:val="en-US"/>
            </w:rPr>
          </w:rPrChange>
        </w:rPr>
        <w:t>: since the requirement for operations are so minimal the technology can be implemented on different platforms much more easily than other technologies.</w:t>
      </w:r>
    </w:p>
    <w:p w14:paraId="7C0370DB" w14:textId="1401899C" w:rsidR="00BD16DC" w:rsidDel="00C1643B" w:rsidRDefault="00BD16DC" w:rsidP="00C1643B">
      <w:pPr>
        <w:shd w:val="clear" w:color="auto" w:fill="FFFFFF"/>
        <w:spacing w:after="100"/>
        <w:ind w:left="1440" w:right="580" w:hanging="360"/>
        <w:rPr>
          <w:del w:id="1186" w:author="יוני גרינברג" w:date="2026-01-07T12:11:00Z" w16du:dateUtc="2026-01-07T10:11:00Z"/>
          <w:rFonts w:asciiTheme="minorBidi" w:eastAsia="Times New Roman" w:hAnsiTheme="minorBidi"/>
          <w:sz w:val="24"/>
          <w:szCs w:val="24"/>
          <w:lang w:val="en-US"/>
        </w:rPr>
      </w:pPr>
    </w:p>
    <w:p w14:paraId="7720B1DF" w14:textId="77777777" w:rsidR="00C1643B" w:rsidRPr="00C1643B" w:rsidRDefault="00C1643B" w:rsidP="00902E2E">
      <w:pPr>
        <w:spacing w:after="0"/>
        <w:rPr>
          <w:ins w:id="1187" w:author="יוני גרינברג" w:date="2026-01-07T12:12:00Z" w16du:dateUtc="2026-01-07T10:12:00Z"/>
          <w:rFonts w:asciiTheme="minorBidi" w:hAnsiTheme="minorBidi"/>
          <w:b/>
          <w:bCs/>
          <w:sz w:val="24"/>
          <w:szCs w:val="24"/>
          <w:lang w:val="en-US"/>
        </w:rPr>
        <w:pPrChange w:id="1188" w:author="יוני גרינברג" w:date="2026-01-07T12:23:00Z" w16du:dateUtc="2026-01-07T10:23:00Z">
          <w:pPr>
            <w:spacing w:before="240" w:after="240"/>
          </w:pPr>
        </w:pPrChange>
      </w:pPr>
    </w:p>
    <w:p w14:paraId="3D3E29EF" w14:textId="6E723DEF" w:rsidR="00BD16DC" w:rsidRPr="001C719D" w:rsidRDefault="00DA341C" w:rsidP="00902E2E">
      <w:pPr>
        <w:spacing w:after="240"/>
        <w:rPr>
          <w:rFonts w:asciiTheme="minorBidi" w:hAnsiTheme="minorBidi"/>
          <w:b/>
          <w:bCs/>
          <w:sz w:val="32"/>
          <w:szCs w:val="32"/>
          <w:lang w:val="en-US"/>
          <w:rPrChange w:id="1189" w:author="יוני גרינברג" w:date="2026-01-06T11:41:00Z">
            <w:rPr>
              <w:b/>
              <w:bCs/>
              <w:lang w:val="en-US"/>
            </w:rPr>
          </w:rPrChange>
        </w:rPr>
        <w:pPrChange w:id="1190" w:author="יוני גרינברג" w:date="2026-01-07T12:23:00Z" w16du:dateUtc="2026-01-07T10:23:00Z">
          <w:pPr>
            <w:spacing w:before="240" w:after="240"/>
            <w:ind w:left="720" w:hanging="360"/>
          </w:pPr>
        </w:pPrChange>
      </w:pPr>
      <w:proofErr w:type="gramStart"/>
      <w:ins w:id="1191" w:author="יוני גרינברג" w:date="2026-01-06T11:55:00Z">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r w:rsidR="00C7700C" w:rsidRPr="001C719D">
        <w:rPr>
          <w:rFonts w:asciiTheme="minorBidi" w:hAnsiTheme="minorBidi"/>
          <w:b/>
          <w:bCs/>
          <w:sz w:val="32"/>
          <w:szCs w:val="32"/>
          <w:lang w:val="en-US"/>
          <w:rPrChange w:id="1192" w:author="יוני גרינברג" w:date="2026-01-06T11:41:00Z">
            <w:rPr>
              <w:b/>
              <w:bCs/>
              <w:lang w:val="en-US"/>
            </w:rPr>
          </w:rPrChange>
        </w:rPr>
        <w:t>3</w:t>
      </w:r>
      <w:proofErr w:type="gramEnd"/>
      <w:ins w:id="1193" w:author="יוני גרינברג" w:date="2026-01-06T11:55:00Z">
        <w:r>
          <w:rPr>
            <w:rFonts w:asciiTheme="minorBidi" w:hAnsiTheme="minorBidi"/>
            <w:b/>
            <w:bCs/>
            <w:sz w:val="32"/>
            <w:szCs w:val="32"/>
            <w:lang w:val="en-US"/>
          </w:rPr>
          <w:t xml:space="preserve">. </w:t>
        </w:r>
      </w:ins>
      <w:del w:id="1194" w:author="יוני גרינברג" w:date="2026-01-06T11:55:00Z">
        <w:r w:rsidR="00C7700C" w:rsidRPr="001C719D" w:rsidDel="00DA341C">
          <w:rPr>
            <w:rFonts w:asciiTheme="minorBidi" w:hAnsiTheme="minorBidi"/>
            <w:b/>
            <w:bCs/>
            <w:sz w:val="32"/>
            <w:szCs w:val="32"/>
            <w:lang w:val="en-US"/>
            <w:rPrChange w:id="1195" w:author="יוני גרינברג" w:date="2026-01-06T11:41:00Z">
              <w:rPr>
                <w:b/>
                <w:bCs/>
                <w:lang w:val="en-US"/>
              </w:rPr>
            </w:rPrChange>
          </w:rPr>
          <w:delText>.</w:delText>
        </w:r>
        <w:r w:rsidR="00C7700C" w:rsidRPr="001C719D" w:rsidDel="00DA341C">
          <w:rPr>
            <w:rFonts w:asciiTheme="minorBidi" w:hAnsiTheme="minorBidi"/>
            <w:sz w:val="32"/>
            <w:szCs w:val="32"/>
            <w:lang w:val="en-US"/>
            <w:rPrChange w:id="1196" w:author="יוני גרינברג" w:date="2026-01-06T11:41:00Z">
              <w:rPr>
                <w:sz w:val="14"/>
                <w:szCs w:val="14"/>
                <w:lang w:val="en-US"/>
              </w:rPr>
            </w:rPrChange>
          </w:rPr>
          <w:delText xml:space="preserve">  </w:delText>
        </w:r>
        <w:r w:rsidR="00C7700C" w:rsidRPr="001C719D" w:rsidDel="00DA341C">
          <w:rPr>
            <w:rFonts w:asciiTheme="minorBidi" w:hAnsiTheme="minorBidi"/>
            <w:sz w:val="32"/>
            <w:szCs w:val="32"/>
            <w:lang w:val="en-US"/>
            <w:rPrChange w:id="1197" w:author="יוני גרינברג" w:date="2026-01-06T11:41:00Z">
              <w:rPr>
                <w:sz w:val="14"/>
                <w:szCs w:val="14"/>
                <w:lang w:val="en-US"/>
              </w:rPr>
            </w:rPrChange>
          </w:rPr>
          <w:tab/>
        </w:r>
      </w:del>
      <w:r w:rsidR="00C7700C" w:rsidRPr="001C719D">
        <w:rPr>
          <w:rFonts w:asciiTheme="minorBidi" w:hAnsiTheme="minorBidi"/>
          <w:b/>
          <w:bCs/>
          <w:sz w:val="32"/>
          <w:szCs w:val="32"/>
          <w:lang w:val="en-US"/>
          <w:rPrChange w:id="1198" w:author="יוני גרינברג" w:date="2026-01-06T11:41:00Z">
            <w:rPr>
              <w:b/>
              <w:bCs/>
              <w:lang w:val="en-US"/>
            </w:rPr>
          </w:rPrChange>
        </w:rPr>
        <w:t>GENERAL STEPS OF IMPLEMENTATION</w:t>
      </w:r>
    </w:p>
    <w:p w14:paraId="539E89EF"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199" w:author="יוני גרינברג" w:date="2026-01-06T11:40:00Z">
            <w:rPr>
              <w:rFonts w:ascii="Times New Roman" w:eastAsia="Times New Roman" w:hAnsi="Times New Roman" w:cs="Times New Roman"/>
              <w:sz w:val="24"/>
              <w:szCs w:val="24"/>
              <w:lang w:val="en-US"/>
            </w:rPr>
          </w:rPrChange>
        </w:rPr>
        <w:pPrChange w:id="120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01" w:author="יוני גרינברג" w:date="2026-01-06T11:40:00Z">
            <w:rPr>
              <w:rFonts w:ascii="Times New Roman" w:eastAsia="Times New Roman" w:hAnsi="Times New Roman" w:cs="Times New Roman"/>
              <w:sz w:val="24"/>
              <w:szCs w:val="24"/>
              <w:lang w:val="en-US"/>
            </w:rPr>
          </w:rPrChange>
        </w:rPr>
        <w:t>The implementation leverages the principle of Data-over-Sound, utilizing existing device hardware (microphone and speaker) to exchange data.</w:t>
      </w:r>
    </w:p>
    <w:p w14:paraId="041E814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02" w:author="יוני גרינברג" w:date="2026-01-06T11:40:00Z">
            <w:rPr>
              <w:rFonts w:ascii="Times New Roman" w:eastAsia="Times New Roman" w:hAnsi="Times New Roman" w:cs="Times New Roman"/>
              <w:sz w:val="24"/>
              <w:szCs w:val="24"/>
              <w:lang w:val="en-US"/>
            </w:rPr>
          </w:rPrChange>
        </w:rPr>
        <w:pPrChange w:id="1203"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04" w:author="יוני גרינברג" w:date="2026-01-06T11:40:00Z">
            <w:rPr>
              <w:rFonts w:ascii="Times New Roman" w:eastAsia="Times New Roman" w:hAnsi="Times New Roman" w:cs="Times New Roman"/>
              <w:sz w:val="24"/>
              <w:szCs w:val="24"/>
              <w:lang w:val="en-US"/>
            </w:rPr>
          </w:rPrChange>
        </w:rPr>
        <w:t xml:space="preserve"> </w:t>
      </w:r>
    </w:p>
    <w:p w14:paraId="2152200A" w14:textId="432FFCAF" w:rsidR="000562F9" w:rsidRPr="001C719D" w:rsidRDefault="000562F9" w:rsidP="00217392">
      <w:pPr>
        <w:shd w:val="clear" w:color="auto" w:fill="FFFFFF"/>
        <w:spacing w:after="120"/>
        <w:ind w:right="580"/>
        <w:rPr>
          <w:rFonts w:asciiTheme="minorBidi" w:eastAsia="Times New Roman" w:hAnsiTheme="minorBidi"/>
          <w:b/>
          <w:bCs/>
          <w:sz w:val="24"/>
          <w:szCs w:val="24"/>
          <w:lang w:val="en-US"/>
          <w:rPrChange w:id="1205" w:author="יוני גרינברג" w:date="2026-01-06T11:40:00Z">
            <w:rPr>
              <w:rFonts w:ascii="Times New Roman" w:eastAsia="Times New Roman" w:hAnsi="Times New Roman" w:cs="Times New Roman"/>
              <w:sz w:val="24"/>
              <w:szCs w:val="24"/>
              <w:lang w:val="en-US"/>
            </w:rPr>
          </w:rPrChange>
        </w:rPr>
        <w:pPrChange w:id="1206" w:author="יוני גרינברג" w:date="2026-01-07T11:59:00Z" w16du:dateUtc="2026-01-07T09:59:00Z">
          <w:pPr>
            <w:shd w:val="clear" w:color="auto" w:fill="FFFFFF"/>
            <w:spacing w:after="120"/>
            <w:ind w:left="1080" w:right="580"/>
          </w:pPr>
        </w:pPrChange>
      </w:pPr>
      <w:r w:rsidRPr="001C719D">
        <w:rPr>
          <w:rFonts w:asciiTheme="minorBidi" w:eastAsia="Times New Roman" w:hAnsiTheme="minorBidi"/>
          <w:b/>
          <w:bCs/>
          <w:sz w:val="24"/>
          <w:szCs w:val="24"/>
          <w:lang w:val="en-US"/>
          <w:rPrChange w:id="1207" w:author="יוני גרינברג" w:date="2026-01-06T11:40:00Z">
            <w:rPr>
              <w:rFonts w:ascii="Times New Roman" w:eastAsia="Times New Roman" w:hAnsi="Times New Roman" w:cs="Times New Roman"/>
              <w:sz w:val="24"/>
              <w:szCs w:val="24"/>
              <w:lang w:val="en-US"/>
            </w:rPr>
          </w:rPrChange>
        </w:rPr>
        <w:t>3.1. Data Encoding (FSK):</w:t>
      </w:r>
      <w:r w:rsidR="001B0D63" w:rsidRPr="001C719D">
        <w:rPr>
          <w:rFonts w:asciiTheme="minorBidi" w:eastAsia="Times New Roman" w:hAnsiTheme="minorBidi"/>
          <w:b/>
          <w:bCs/>
          <w:sz w:val="24"/>
          <w:szCs w:val="24"/>
          <w:lang w:val="en-US"/>
          <w:rPrChange w:id="1208" w:author="יוני גרינברג" w:date="2026-01-06T11:40:00Z">
            <w:rPr>
              <w:rFonts w:ascii="Times New Roman" w:eastAsia="Times New Roman" w:hAnsi="Times New Roman" w:cs="Times New Roman"/>
              <w:sz w:val="24"/>
              <w:szCs w:val="24"/>
              <w:lang w:val="en-US"/>
            </w:rPr>
          </w:rPrChange>
        </w:rPr>
        <w:t>[1][2]</w:t>
      </w:r>
    </w:p>
    <w:p w14:paraId="66A3EFA7"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09" w:author="יוני גרינברג" w:date="2026-01-06T11:40:00Z">
            <w:rPr>
              <w:rFonts w:ascii="Times New Roman" w:eastAsia="Times New Roman" w:hAnsi="Times New Roman" w:cs="Times New Roman"/>
              <w:sz w:val="24"/>
              <w:szCs w:val="24"/>
              <w:lang w:val="en-US"/>
            </w:rPr>
          </w:rPrChange>
        </w:rPr>
        <w:pPrChange w:id="121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11" w:author="יוני גרינברג" w:date="2026-01-06T11:40:00Z">
            <w:rPr>
              <w:rFonts w:ascii="Times New Roman" w:eastAsia="Times New Roman" w:hAnsi="Times New Roman" w:cs="Times New Roman"/>
              <w:sz w:val="24"/>
              <w:szCs w:val="24"/>
              <w:lang w:val="en-US"/>
            </w:rPr>
          </w:rPrChange>
        </w:rPr>
        <w:t>The application uses Frequency-Shift Keying (FSK) to encode binary data onto ultrasonic sound waves.</w:t>
      </w:r>
    </w:p>
    <w:p w14:paraId="3A2DD99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12" w:author="יוני גרינברג" w:date="2026-01-06T11:40:00Z">
            <w:rPr>
              <w:rFonts w:ascii="Times New Roman" w:eastAsia="Times New Roman" w:hAnsi="Times New Roman" w:cs="Times New Roman"/>
              <w:sz w:val="24"/>
              <w:szCs w:val="24"/>
              <w:lang w:val="en-US"/>
            </w:rPr>
          </w:rPrChange>
        </w:rPr>
        <w:pPrChange w:id="1213"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14" w:author="יוני גרינברג" w:date="2026-01-06T11:40:00Z">
            <w:rPr>
              <w:rFonts w:ascii="Times New Roman" w:eastAsia="Times New Roman" w:hAnsi="Times New Roman" w:cs="Times New Roman"/>
              <w:sz w:val="24"/>
              <w:szCs w:val="24"/>
              <w:lang w:val="en-US"/>
            </w:rPr>
          </w:rPrChange>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15" w:author="יוני גרינברג" w:date="2026-01-06T11:40:00Z">
            <w:rPr>
              <w:rFonts w:ascii="Times New Roman" w:eastAsia="Times New Roman" w:hAnsi="Times New Roman" w:cs="Times New Roman"/>
              <w:sz w:val="24"/>
              <w:szCs w:val="24"/>
              <w:lang w:val="en-US"/>
            </w:rPr>
          </w:rPrChange>
        </w:rPr>
        <w:pPrChange w:id="121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17" w:author="יוני גרינברג" w:date="2026-01-06T11:40:00Z">
            <w:rPr>
              <w:rFonts w:ascii="Times New Roman" w:eastAsia="Times New Roman" w:hAnsi="Times New Roman" w:cs="Times New Roman"/>
              <w:sz w:val="24"/>
              <w:szCs w:val="24"/>
              <w:lang w:val="en-US"/>
            </w:rPr>
          </w:rPrChange>
        </w:rPr>
        <w:t>The simplest FSK is binary FSK (BFSK, which is also commonly referred to as 2FSK or 2-FSK), in which the carrier is shifted between two discrete frequencies to transmit binary (0s and 1s) information.</w:t>
      </w:r>
    </w:p>
    <w:p w14:paraId="0B488949" w14:textId="77777777" w:rsidR="000562F9" w:rsidRPr="001C719D" w:rsidRDefault="000562F9">
      <w:pPr>
        <w:shd w:val="clear" w:color="auto" w:fill="FFFFFF"/>
        <w:spacing w:after="120"/>
        <w:ind w:left="1083" w:right="580"/>
        <w:rPr>
          <w:rFonts w:asciiTheme="minorBidi" w:eastAsia="Times New Roman" w:hAnsiTheme="minorBidi"/>
          <w:sz w:val="24"/>
          <w:szCs w:val="24"/>
          <w:rPrChange w:id="1218" w:author="יוני גרינברג" w:date="2026-01-06T11:40:00Z">
            <w:rPr>
              <w:rFonts w:ascii="Times New Roman" w:eastAsia="Times New Roman" w:hAnsi="Times New Roman" w:cs="Times New Roman"/>
            </w:rPr>
          </w:rPrChange>
        </w:rPr>
        <w:pPrChange w:id="1219" w:author="יוני גרינברג" w:date="2026-01-06T12:11:00Z">
          <w:pPr>
            <w:shd w:val="clear" w:color="auto" w:fill="FFFFFF"/>
            <w:spacing w:after="120"/>
            <w:ind w:left="1080" w:right="580"/>
          </w:pPr>
        </w:pPrChange>
      </w:pPr>
      <w:r w:rsidRPr="001C719D">
        <w:rPr>
          <w:rFonts w:asciiTheme="minorBidi" w:eastAsia="Times New Roman" w:hAnsiTheme="minorBidi"/>
          <w:noProof/>
          <w:sz w:val="24"/>
          <w:szCs w:val="24"/>
          <w:rPrChange w:id="1220" w:author="יוני גרינברג" w:date="2026-01-06T11:40:00Z">
            <w:rPr>
              <w:rFonts w:ascii="Times New Roman" w:eastAsia="Times New Roman" w:hAnsi="Times New Roman" w:cs="Times New Roman"/>
              <w:noProof/>
            </w:rPr>
          </w:rPrChange>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62513" cy="2962275"/>
                    </a:xfrm>
                    <a:prstGeom prst="rect">
                      <a:avLst/>
                    </a:prstGeom>
                    <a:ln/>
                  </pic:spPr>
                </pic:pic>
              </a:graphicData>
            </a:graphic>
          </wp:inline>
        </w:drawing>
      </w:r>
    </w:p>
    <w:p w14:paraId="5118288D" w14:textId="3C1D0394" w:rsidR="00B41A02" w:rsidRPr="001C719D" w:rsidDel="001F5E0B" w:rsidRDefault="007C56B1">
      <w:pPr>
        <w:shd w:val="clear" w:color="auto" w:fill="FFFFFF"/>
        <w:spacing w:after="120"/>
        <w:ind w:left="1083" w:right="580"/>
        <w:rPr>
          <w:del w:id="1221" w:author="אלנה רווה" w:date="2025-12-18T13:32:00Z"/>
          <w:rFonts w:asciiTheme="minorBidi" w:eastAsia="Times New Roman" w:hAnsiTheme="minorBidi"/>
          <w:sz w:val="24"/>
          <w:szCs w:val="24"/>
          <w:lang w:val="en-US"/>
          <w:rPrChange w:id="1222" w:author="יוני גרינברג" w:date="2026-01-06T11:40:00Z">
            <w:rPr>
              <w:del w:id="1223" w:author="אלנה רווה" w:date="2025-12-18T13:32:00Z"/>
              <w:rFonts w:ascii="Times New Roman" w:eastAsia="Times New Roman" w:hAnsi="Times New Roman" w:cs="Times New Roman"/>
              <w:sz w:val="24"/>
              <w:szCs w:val="24"/>
              <w:lang w:val="en-US"/>
            </w:rPr>
          </w:rPrChange>
        </w:rPr>
        <w:pPrChange w:id="122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225" w:author="יוני גרינברג" w:date="2026-01-06T11:40:00Z">
            <w:rPr>
              <w:rFonts w:ascii="Times New Roman" w:eastAsia="Times New Roman" w:hAnsi="Times New Roman" w:cs="Times New Roman"/>
              <w:b/>
              <w:bCs/>
              <w:sz w:val="24"/>
              <w:szCs w:val="24"/>
            </w:rPr>
          </w:rPrChange>
        </w:rPr>
        <w:t>Figure 1:</w:t>
      </w:r>
      <w:r w:rsidRPr="001C719D">
        <w:rPr>
          <w:rFonts w:asciiTheme="minorBidi" w:eastAsia="Times New Roman" w:hAnsiTheme="minorBidi"/>
          <w:sz w:val="24"/>
          <w:szCs w:val="24"/>
          <w:lang w:val="en-US"/>
          <w:rPrChange w:id="1226" w:author="יוני גרינברג" w:date="2026-01-06T11:40:00Z">
            <w:rPr>
              <w:rFonts w:ascii="Times New Roman" w:eastAsia="Times New Roman" w:hAnsi="Times New Roman" w:cs="Times New Roman"/>
              <w:sz w:val="24"/>
              <w:szCs w:val="24"/>
            </w:rPr>
          </w:rPrChange>
        </w:rPr>
        <w:t xml:space="preserve"> Time-domain representation of Binary Frequency-Shift Keying (BFSK) modulation, illustrating the shift between carrier frequencies</w:t>
      </w:r>
      <w:r w:rsidR="00B41A02" w:rsidRPr="001C719D">
        <w:rPr>
          <w:rFonts w:asciiTheme="minorBidi" w:eastAsia="Times New Roman" w:hAnsiTheme="minorBidi"/>
          <w:sz w:val="24"/>
          <w:szCs w:val="24"/>
          <w:lang w:val="en-US"/>
          <w:rPrChange w:id="1227" w:author="יוני גרינברג" w:date="2026-01-06T11:40:00Z">
            <w:rPr>
              <w:rFonts w:ascii="Times New Roman" w:eastAsia="Times New Roman" w:hAnsi="Times New Roman" w:cs="Times New Roman"/>
              <w:sz w:val="24"/>
              <w:szCs w:val="24"/>
              <w:lang w:val="en-US"/>
            </w:rPr>
          </w:rPrChange>
        </w:rPr>
        <w:t>,</w:t>
      </w:r>
    </w:p>
    <w:p w14:paraId="7147591D" w14:textId="17AEFC93" w:rsidR="007C56B1" w:rsidRPr="001C719D" w:rsidRDefault="00B41A02">
      <w:pPr>
        <w:shd w:val="clear" w:color="auto" w:fill="FFFFFF"/>
        <w:spacing w:after="120"/>
        <w:ind w:left="1083" w:right="580"/>
        <w:rPr>
          <w:rFonts w:asciiTheme="minorBidi" w:eastAsia="Times New Roman" w:hAnsiTheme="minorBidi"/>
          <w:sz w:val="24"/>
          <w:szCs w:val="24"/>
          <w:lang w:val="en-US"/>
          <w:rPrChange w:id="1228" w:author="יוני גרינברג" w:date="2026-01-06T11:40:00Z">
            <w:rPr>
              <w:rFonts w:ascii="Times New Roman" w:eastAsia="Times New Roman" w:hAnsi="Times New Roman" w:cs="Times New Roman"/>
              <w:sz w:val="24"/>
              <w:szCs w:val="24"/>
              <w:lang w:val="en-US"/>
            </w:rPr>
          </w:rPrChange>
        </w:rPr>
        <w:pPrChange w:id="122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30" w:author="יוני גרינברג" w:date="2026-01-06T11:40:00Z">
            <w:rPr>
              <w:rFonts w:ascii="Times New Roman" w:eastAsia="Times New Roman" w:hAnsi="Times New Roman" w:cs="Times New Roman"/>
              <w:b/>
              <w:bCs/>
              <w:sz w:val="24"/>
              <w:szCs w:val="24"/>
              <w:lang w:val="en-US"/>
            </w:rPr>
          </w:rPrChange>
        </w:rPr>
        <w:t>(Figure Created by Google "nano banana pro" AI Model)</w:t>
      </w:r>
      <w:r w:rsidR="007C56B1" w:rsidRPr="001C719D">
        <w:rPr>
          <w:rFonts w:asciiTheme="minorBidi" w:eastAsia="Times New Roman" w:hAnsiTheme="minorBidi"/>
          <w:sz w:val="24"/>
          <w:szCs w:val="24"/>
          <w:lang w:val="en-US"/>
          <w:rPrChange w:id="1231" w:author="יוני גרינברג" w:date="2026-01-06T11:40:00Z">
            <w:rPr>
              <w:rFonts w:ascii="Times New Roman" w:eastAsia="Times New Roman" w:hAnsi="Times New Roman" w:cs="Times New Roman"/>
              <w:sz w:val="24"/>
              <w:szCs w:val="24"/>
              <w:lang w:val="en-US"/>
            </w:rPr>
          </w:rPrChange>
        </w:rPr>
        <w:t>.</w:t>
      </w:r>
    </w:p>
    <w:p w14:paraId="3C503B00" w14:textId="77777777" w:rsidR="005B7E88" w:rsidRPr="001C719D" w:rsidRDefault="005B7E88">
      <w:pPr>
        <w:shd w:val="clear" w:color="auto" w:fill="FFFFFF"/>
        <w:spacing w:after="120"/>
        <w:ind w:left="1083" w:right="580"/>
        <w:rPr>
          <w:rFonts w:asciiTheme="minorBidi" w:eastAsia="Times New Roman" w:hAnsiTheme="minorBidi"/>
          <w:sz w:val="24"/>
          <w:szCs w:val="24"/>
          <w:lang w:val="en-US"/>
          <w:rPrChange w:id="1232" w:author="יוני גרינברג" w:date="2026-01-06T11:40:00Z">
            <w:rPr>
              <w:rFonts w:ascii="Times New Roman" w:eastAsia="Times New Roman" w:hAnsi="Times New Roman" w:cs="Times New Roman"/>
              <w:sz w:val="24"/>
              <w:szCs w:val="24"/>
              <w:lang w:val="en-US"/>
            </w:rPr>
          </w:rPrChange>
        </w:rPr>
        <w:pPrChange w:id="1233" w:author="יוני גרינברג" w:date="2026-01-06T12:11:00Z">
          <w:pPr>
            <w:shd w:val="clear" w:color="auto" w:fill="FFFFFF"/>
            <w:spacing w:after="120"/>
            <w:ind w:left="1080" w:right="580"/>
          </w:pPr>
        </w:pPrChange>
      </w:pPr>
    </w:p>
    <w:p w14:paraId="54A30911" w14:textId="77777777" w:rsidR="00217392" w:rsidRDefault="00EA459D" w:rsidP="00217392">
      <w:pPr>
        <w:shd w:val="clear" w:color="auto" w:fill="FFFFFF"/>
        <w:spacing w:after="120"/>
        <w:ind w:right="580"/>
        <w:rPr>
          <w:ins w:id="1234" w:author="יוני גרינברג" w:date="2026-01-07T11:59:00Z" w16du:dateUtc="2026-01-07T09:59:00Z"/>
          <w:rFonts w:asciiTheme="minorBidi" w:eastAsia="Times New Roman" w:hAnsiTheme="minorBidi"/>
          <w:sz w:val="24"/>
          <w:szCs w:val="24"/>
          <w:lang w:val="en-US"/>
        </w:rPr>
      </w:pPr>
      <w:r w:rsidRPr="001C719D">
        <w:rPr>
          <w:rFonts w:asciiTheme="minorBidi" w:eastAsia="Times New Roman" w:hAnsiTheme="minorBidi"/>
          <w:b/>
          <w:bCs/>
          <w:sz w:val="24"/>
          <w:szCs w:val="24"/>
          <w:lang w:val="en-US"/>
          <w:rPrChange w:id="1235" w:author="יוני גרינברג" w:date="2026-01-06T11:40:00Z">
            <w:rPr>
              <w:rFonts w:ascii="Times New Roman" w:eastAsia="Times New Roman" w:hAnsi="Times New Roman" w:cs="Times New Roman"/>
              <w:sz w:val="24"/>
              <w:szCs w:val="24"/>
              <w:lang w:val="en-US"/>
            </w:rPr>
          </w:rPrChange>
        </w:rPr>
        <w:lastRenderedPageBreak/>
        <w:t>3.1.1 Frequency</w:t>
      </w:r>
      <w:r w:rsidR="000562F9" w:rsidRPr="001C719D">
        <w:rPr>
          <w:rFonts w:asciiTheme="minorBidi" w:eastAsia="Times New Roman" w:hAnsiTheme="minorBidi"/>
          <w:b/>
          <w:bCs/>
          <w:sz w:val="24"/>
          <w:szCs w:val="24"/>
          <w:lang w:val="en-US"/>
          <w:rPrChange w:id="1236" w:author="יוני גרינברג" w:date="2026-01-06T11:40:00Z">
            <w:rPr>
              <w:rFonts w:ascii="Times New Roman" w:eastAsia="Times New Roman" w:hAnsi="Times New Roman" w:cs="Times New Roman"/>
              <w:sz w:val="24"/>
              <w:szCs w:val="24"/>
              <w:lang w:val="en-US"/>
            </w:rPr>
          </w:rPrChange>
        </w:rPr>
        <w:t xml:space="preserve"> Selection:</w:t>
      </w:r>
      <w:r w:rsidR="000562F9" w:rsidRPr="001C719D">
        <w:rPr>
          <w:rFonts w:asciiTheme="minorBidi" w:eastAsia="Times New Roman" w:hAnsiTheme="minorBidi"/>
          <w:sz w:val="24"/>
          <w:szCs w:val="24"/>
          <w:lang w:val="en-US"/>
          <w:rPrChange w:id="1237" w:author="יוני גרינברג" w:date="2026-01-06T11:40:00Z">
            <w:rPr>
              <w:rFonts w:ascii="Times New Roman" w:eastAsia="Times New Roman" w:hAnsi="Times New Roman" w:cs="Times New Roman"/>
              <w:sz w:val="24"/>
              <w:szCs w:val="24"/>
              <w:lang w:val="en-US"/>
            </w:rPr>
          </w:rPrChange>
        </w:rPr>
        <w:t xml:space="preserve"> </w:t>
      </w:r>
    </w:p>
    <w:p w14:paraId="78C760D3" w14:textId="103822FD"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1238"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239" w:author="יוני גרינברג" w:date="2026-01-06T11:40:00Z">
            <w:rPr>
              <w:rFonts w:ascii="Times New Roman" w:eastAsia="Times New Roman" w:hAnsi="Times New Roman" w:cs="Times New Roman"/>
              <w:sz w:val="24"/>
              <w:szCs w:val="24"/>
              <w:lang w:val="en-US"/>
            </w:rPr>
          </w:rPrChange>
        </w:rPr>
        <w:t xml:space="preserve">The communication channel is set between 18 </w:t>
      </w:r>
      <w:r w:rsidR="005018ED" w:rsidRPr="001C719D">
        <w:rPr>
          <w:rFonts w:asciiTheme="minorBidi" w:eastAsia="Times New Roman" w:hAnsiTheme="minorBidi"/>
          <w:sz w:val="24"/>
          <w:szCs w:val="24"/>
          <w:lang w:val="en-US"/>
          <w:rPrChange w:id="1240" w:author="יוני גרינברג" w:date="2026-01-06T11:40:00Z">
            <w:rPr>
              <w:rFonts w:ascii="Times New Roman" w:eastAsia="Times New Roman" w:hAnsi="Times New Roman" w:cs="Times New Roman"/>
              <w:sz w:val="24"/>
              <w:szCs w:val="24"/>
              <w:lang w:val="en-US"/>
            </w:rPr>
          </w:rPrChange>
        </w:rPr>
        <w:t xml:space="preserve">KHZ </w:t>
      </w:r>
      <w:r w:rsidRPr="001C719D">
        <w:rPr>
          <w:rFonts w:asciiTheme="minorBidi" w:eastAsia="Times New Roman" w:hAnsiTheme="minorBidi"/>
          <w:sz w:val="24"/>
          <w:szCs w:val="24"/>
          <w:lang w:val="en-US"/>
          <w:rPrChange w:id="1241" w:author="יוני גרינברג" w:date="2026-01-06T11:40:00Z">
            <w:rPr>
              <w:rFonts w:ascii="Times New Roman" w:eastAsia="Times New Roman" w:hAnsi="Times New Roman" w:cs="Times New Roman"/>
              <w:sz w:val="24"/>
              <w:szCs w:val="24"/>
              <w:lang w:val="en-US"/>
            </w:rPr>
          </w:rPrChange>
        </w:rPr>
        <w:t xml:space="preserve">and 20 </w:t>
      </w:r>
      <w:r w:rsidR="005018ED" w:rsidRPr="001C719D">
        <w:rPr>
          <w:rFonts w:asciiTheme="minorBidi" w:eastAsia="Times New Roman" w:hAnsiTheme="minorBidi"/>
          <w:sz w:val="24"/>
          <w:szCs w:val="24"/>
          <w:lang w:val="en-US"/>
          <w:rPrChange w:id="1242"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243" w:author="יוני גרינברג" w:date="2026-01-06T11:40:00Z">
            <w:rPr>
              <w:rFonts w:ascii="Times New Roman" w:eastAsia="Times New Roman" w:hAnsi="Times New Roman" w:cs="Times New Roman"/>
              <w:sz w:val="24"/>
              <w:szCs w:val="24"/>
              <w:lang w:val="en-US"/>
            </w:rPr>
          </w:rPrChange>
        </w:rPr>
        <w:t xml:space="preserve">, which are generally inaudible to humans. A bit '0' is signified by transmitting on 18 </w:t>
      </w:r>
      <w:r w:rsidR="005018ED" w:rsidRPr="001C719D">
        <w:rPr>
          <w:rFonts w:asciiTheme="minorBidi" w:eastAsia="Times New Roman" w:hAnsiTheme="minorBidi"/>
          <w:sz w:val="24"/>
          <w:szCs w:val="24"/>
          <w:lang w:val="en-US"/>
          <w:rPrChange w:id="1244"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245" w:author="יוני גרינברג" w:date="2026-01-06T11:40:00Z">
            <w:rPr>
              <w:rFonts w:ascii="Times New Roman" w:eastAsia="Times New Roman" w:hAnsi="Times New Roman" w:cs="Times New Roman"/>
              <w:sz w:val="24"/>
              <w:szCs w:val="24"/>
              <w:lang w:val="en-US"/>
            </w:rPr>
          </w:rPrChange>
        </w:rPr>
        <w:t>, and a bit '1' is signified by transmitting on 20 KHz.</w:t>
      </w:r>
    </w:p>
    <w:p w14:paraId="14A8CCC6" w14:textId="77777777" w:rsidR="00217392" w:rsidRDefault="00EA459D" w:rsidP="00217392">
      <w:pPr>
        <w:shd w:val="clear" w:color="auto" w:fill="FFFFFF"/>
        <w:spacing w:after="120"/>
        <w:ind w:right="580"/>
        <w:rPr>
          <w:ins w:id="1246" w:author="יוני גרינברג" w:date="2026-01-07T11:59:00Z" w16du:dateUtc="2026-01-07T09:59:00Z"/>
          <w:rFonts w:asciiTheme="minorBidi" w:eastAsia="Times New Roman" w:hAnsiTheme="minorBidi"/>
          <w:b/>
          <w:bCs/>
          <w:sz w:val="24"/>
          <w:szCs w:val="24"/>
          <w:lang w:val="en-US"/>
        </w:rPr>
        <w:pPrChange w:id="1247" w:author="יוני גרינברג" w:date="2026-01-07T11:59:00Z" w16du:dateUtc="2026-01-07T09:59:00Z">
          <w:pPr>
            <w:shd w:val="clear" w:color="auto" w:fill="FFFFFF"/>
            <w:spacing w:after="120"/>
            <w:ind w:left="1083" w:right="580"/>
          </w:pPr>
        </w:pPrChange>
      </w:pPr>
      <w:r w:rsidRPr="001C719D">
        <w:rPr>
          <w:rFonts w:asciiTheme="minorBidi" w:eastAsia="Times New Roman" w:hAnsiTheme="minorBidi"/>
          <w:b/>
          <w:bCs/>
          <w:sz w:val="24"/>
          <w:szCs w:val="24"/>
          <w:lang w:val="en-US"/>
          <w:rPrChange w:id="1248" w:author="יוני גרינברג" w:date="2026-01-06T11:40:00Z">
            <w:rPr>
              <w:rFonts w:ascii="Times New Roman" w:eastAsia="Times New Roman" w:hAnsi="Times New Roman" w:cs="Times New Roman"/>
              <w:sz w:val="24"/>
              <w:szCs w:val="24"/>
              <w:lang w:val="en-US"/>
            </w:rPr>
          </w:rPrChange>
        </w:rPr>
        <w:t>3.1.2 Bit</w:t>
      </w:r>
      <w:r w:rsidR="000562F9" w:rsidRPr="001C719D">
        <w:rPr>
          <w:rFonts w:asciiTheme="minorBidi" w:eastAsia="Times New Roman" w:hAnsiTheme="minorBidi"/>
          <w:b/>
          <w:bCs/>
          <w:sz w:val="24"/>
          <w:szCs w:val="24"/>
          <w:lang w:val="en-US"/>
          <w:rPrChange w:id="1249" w:author="יוני גרינברג" w:date="2026-01-06T11:40:00Z">
            <w:rPr>
              <w:rFonts w:ascii="Times New Roman" w:eastAsia="Times New Roman" w:hAnsi="Times New Roman" w:cs="Times New Roman"/>
              <w:sz w:val="24"/>
              <w:szCs w:val="24"/>
              <w:lang w:val="en-US"/>
            </w:rPr>
          </w:rPrChange>
        </w:rPr>
        <w:t xml:space="preserve"> Duration:</w:t>
      </w:r>
    </w:p>
    <w:p w14:paraId="13DA7E68" w14:textId="261BD435" w:rsidR="000562F9" w:rsidRPr="001C719D" w:rsidRDefault="000562F9">
      <w:pPr>
        <w:shd w:val="clear" w:color="auto" w:fill="FFFFFF"/>
        <w:spacing w:after="120"/>
        <w:ind w:left="1083" w:right="580"/>
        <w:rPr>
          <w:rFonts w:asciiTheme="minorBidi" w:eastAsia="Times New Roman" w:hAnsiTheme="minorBidi"/>
          <w:sz w:val="24"/>
          <w:szCs w:val="24"/>
          <w:lang w:val="en-US"/>
          <w:rPrChange w:id="1250" w:author="יוני גרינברג" w:date="2026-01-06T11:40:00Z">
            <w:rPr>
              <w:rFonts w:ascii="Times New Roman" w:eastAsia="Times New Roman" w:hAnsi="Times New Roman" w:cs="Times New Roman"/>
              <w:sz w:val="24"/>
              <w:szCs w:val="24"/>
              <w:lang w:val="en-US"/>
            </w:rPr>
          </w:rPrChange>
        </w:rPr>
        <w:pPrChange w:id="1251"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52" w:author="יוני גרינברג" w:date="2026-01-06T11:40:00Z">
            <w:rPr>
              <w:rFonts w:ascii="Times New Roman" w:eastAsia="Times New Roman" w:hAnsi="Times New Roman" w:cs="Times New Roman"/>
              <w:sz w:val="24"/>
              <w:szCs w:val="24"/>
              <w:lang w:val="en-US"/>
            </w:rPr>
          </w:rPrChange>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1C719D">
        <w:rPr>
          <w:rFonts w:asciiTheme="minorBidi" w:eastAsia="Times New Roman" w:hAnsiTheme="minorBidi"/>
          <w:sz w:val="24"/>
          <w:szCs w:val="24"/>
          <w:lang w:val="en-US"/>
          <w:rPrChange w:id="1253" w:author="יוני גרינברג" w:date="2026-01-06T11:40:00Z">
            <w:rPr>
              <w:rFonts w:ascii="Times New Roman" w:eastAsia="Times New Roman" w:hAnsi="Times New Roman" w:cs="Times New Roman"/>
              <w:sz w:val="24"/>
              <w:szCs w:val="24"/>
              <w:lang w:val="en-US"/>
            </w:rPr>
          </w:rPrChange>
        </w:rPr>
        <w:t>We</w:t>
      </w:r>
      <w:r w:rsidRPr="001C719D">
        <w:rPr>
          <w:rFonts w:asciiTheme="minorBidi" w:eastAsia="Times New Roman" w:hAnsiTheme="minorBidi"/>
          <w:sz w:val="24"/>
          <w:szCs w:val="24"/>
          <w:lang w:val="en-US"/>
          <w:rPrChange w:id="1254" w:author="יוני גרינברג" w:date="2026-01-06T11:40:00Z">
            <w:rPr>
              <w:rFonts w:ascii="Times New Roman" w:eastAsia="Times New Roman" w:hAnsi="Times New Roman" w:cs="Times New Roman"/>
              <w:sz w:val="24"/>
              <w:szCs w:val="24"/>
              <w:lang w:val="en-US"/>
            </w:rPr>
          </w:rPrChange>
        </w:rPr>
        <w:t xml:space="preserve"> can calculate the minimal Rise Time: 5 </w:t>
      </w:r>
      <w:r w:rsidR="00EA459D" w:rsidRPr="001C719D">
        <w:rPr>
          <w:rFonts w:asciiTheme="minorBidi" w:eastAsia="Times New Roman" w:hAnsiTheme="minorBidi"/>
          <w:sz w:val="24"/>
          <w:szCs w:val="24"/>
          <w:lang w:val="en-US"/>
          <w:rPrChange w:id="1255" w:author="יוני גרינברג" w:date="2026-01-06T11:40:00Z">
            <w:rPr>
              <w:rFonts w:ascii="Times New Roman" w:eastAsia="Times New Roman" w:hAnsi="Times New Roman" w:cs="Times New Roman"/>
              <w:sz w:val="24"/>
              <w:szCs w:val="24"/>
              <w:lang w:val="en-US"/>
            </w:rPr>
          </w:rPrChange>
        </w:rPr>
        <w:t>cycles *</w:t>
      </w:r>
      <w:r w:rsidRPr="001C719D">
        <w:rPr>
          <w:rFonts w:asciiTheme="minorBidi" w:eastAsia="Times New Roman" w:hAnsiTheme="minorBidi"/>
          <w:sz w:val="24"/>
          <w:szCs w:val="24"/>
          <w:lang w:val="en-US"/>
          <w:rPrChange w:id="1256" w:author="יוני גרינברג" w:date="2026-01-06T11:40:00Z">
            <w:rPr>
              <w:rFonts w:ascii="Times New Roman" w:eastAsia="Times New Roman" w:hAnsi="Times New Roman" w:cs="Times New Roman"/>
              <w:sz w:val="24"/>
              <w:szCs w:val="24"/>
              <w:lang w:val="en-US"/>
            </w:rPr>
          </w:rPrChange>
        </w:rPr>
        <w:t xml:space="preserve"> 50 microsec = 0.25 </w:t>
      </w:r>
      <w:r w:rsidR="005018ED" w:rsidRPr="001C719D">
        <w:rPr>
          <w:rFonts w:asciiTheme="minorBidi" w:eastAsia="Times New Roman" w:hAnsiTheme="minorBidi"/>
          <w:sz w:val="24"/>
          <w:szCs w:val="24"/>
          <w:lang w:val="en-US"/>
          <w:rPrChange w:id="1257"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258" w:author="יוני גרינברג" w:date="2026-01-06T11:40:00Z">
            <w:rPr>
              <w:rFonts w:ascii="Times New Roman" w:eastAsia="Times New Roman" w:hAnsi="Times New Roman" w:cs="Times New Roman"/>
              <w:sz w:val="24"/>
              <w:szCs w:val="24"/>
              <w:lang w:val="en-US"/>
            </w:rPr>
          </w:rPrChange>
        </w:rPr>
        <w:t xml:space="preserve">. To ensure the signal reaches a stable steady state after the initial rise time, and to allow for sufficient sampling by the receiver, a safety factor of 2 was applied 0.25 </w:t>
      </w:r>
      <w:r w:rsidR="005018ED" w:rsidRPr="001C719D">
        <w:rPr>
          <w:rFonts w:asciiTheme="minorBidi" w:eastAsia="Times New Roman" w:hAnsiTheme="minorBidi"/>
          <w:sz w:val="24"/>
          <w:szCs w:val="24"/>
          <w:lang w:val="en-US"/>
          <w:rPrChange w:id="1259"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260" w:author="יוני גרינברג" w:date="2026-01-06T11:40:00Z">
            <w:rPr>
              <w:rFonts w:ascii="Times New Roman" w:eastAsia="Times New Roman" w:hAnsi="Times New Roman" w:cs="Times New Roman"/>
              <w:sz w:val="24"/>
              <w:szCs w:val="24"/>
              <w:lang w:val="en-US"/>
            </w:rPr>
          </w:rPrChange>
        </w:rPr>
        <w:t xml:space="preserve"> * 2 = 0.5 </w:t>
      </w:r>
      <w:r w:rsidR="005018ED" w:rsidRPr="001C719D">
        <w:rPr>
          <w:rFonts w:asciiTheme="minorBidi" w:eastAsia="Times New Roman" w:hAnsiTheme="minorBidi"/>
          <w:sz w:val="24"/>
          <w:szCs w:val="24"/>
          <w:lang w:val="en-US"/>
          <w:rPrChange w:id="1261" w:author="יוני גרינברג" w:date="2026-01-06T11:40:00Z">
            <w:rPr>
              <w:rFonts w:ascii="Times New Roman" w:eastAsia="Times New Roman" w:hAnsi="Times New Roman" w:cs="Times New Roman"/>
              <w:sz w:val="24"/>
              <w:szCs w:val="24"/>
              <w:lang w:val="en-US"/>
            </w:rPr>
          </w:rPrChange>
        </w:rPr>
        <w:t>milliseconds</w:t>
      </w:r>
      <w:r w:rsidRPr="001C719D">
        <w:rPr>
          <w:rFonts w:asciiTheme="minorBidi" w:eastAsia="Times New Roman" w:hAnsiTheme="minorBidi"/>
          <w:sz w:val="24"/>
          <w:szCs w:val="24"/>
          <w:lang w:val="en-US"/>
          <w:rPrChange w:id="1262" w:author="יוני גרינברג" w:date="2026-01-06T11:40:00Z">
            <w:rPr>
              <w:rFonts w:ascii="Times New Roman" w:eastAsia="Times New Roman" w:hAnsi="Times New Roman" w:cs="Times New Roman"/>
              <w:sz w:val="24"/>
              <w:szCs w:val="24"/>
              <w:lang w:val="en-US"/>
            </w:rPr>
          </w:rPrChange>
        </w:rPr>
        <w:t>.</w:t>
      </w:r>
    </w:p>
    <w:p w14:paraId="5EAAE514" w14:textId="77777777" w:rsidR="00217392" w:rsidRDefault="000562F9" w:rsidP="00217392">
      <w:pPr>
        <w:shd w:val="clear" w:color="auto" w:fill="FFFFFF"/>
        <w:spacing w:after="120"/>
        <w:ind w:right="580"/>
        <w:rPr>
          <w:ins w:id="1263" w:author="יוני גרינברג" w:date="2026-01-07T11:59:00Z" w16du:dateUtc="2026-01-07T09:59:00Z"/>
          <w:rFonts w:asciiTheme="minorBidi" w:eastAsia="Times New Roman" w:hAnsiTheme="minorBidi"/>
          <w:sz w:val="24"/>
          <w:szCs w:val="24"/>
          <w:lang w:val="en-US"/>
        </w:rPr>
        <w:pPrChange w:id="1264" w:author="יוני גרינברג" w:date="2026-01-07T11:59:00Z" w16du:dateUtc="2026-01-07T09:59:00Z">
          <w:pPr>
            <w:shd w:val="clear" w:color="auto" w:fill="FFFFFF"/>
            <w:spacing w:after="120"/>
            <w:ind w:left="1083" w:right="580"/>
          </w:pPr>
        </w:pPrChange>
      </w:pPr>
      <w:r w:rsidRPr="001C719D">
        <w:rPr>
          <w:rFonts w:asciiTheme="minorBidi" w:eastAsia="Times New Roman" w:hAnsiTheme="minorBidi"/>
          <w:b/>
          <w:bCs/>
          <w:sz w:val="24"/>
          <w:szCs w:val="24"/>
          <w:lang w:val="en-US"/>
          <w:rPrChange w:id="1265" w:author="יוני גרינברג" w:date="2026-01-06T11:40:00Z">
            <w:rPr>
              <w:rFonts w:ascii="Times New Roman" w:eastAsia="Times New Roman" w:hAnsi="Times New Roman" w:cs="Times New Roman"/>
              <w:sz w:val="24"/>
              <w:szCs w:val="24"/>
              <w:lang w:val="en-US"/>
            </w:rPr>
          </w:rPrChange>
        </w:rPr>
        <w:t>3.2 connection establishment:</w:t>
      </w:r>
      <w:r w:rsidRPr="001C719D">
        <w:rPr>
          <w:rFonts w:asciiTheme="minorBidi" w:eastAsia="Times New Roman" w:hAnsiTheme="minorBidi"/>
          <w:sz w:val="24"/>
          <w:szCs w:val="24"/>
          <w:lang w:val="en-US"/>
          <w:rPrChange w:id="1266" w:author="יוני גרינברג" w:date="2026-01-06T11:40:00Z">
            <w:rPr>
              <w:rFonts w:ascii="Times New Roman" w:eastAsia="Times New Roman" w:hAnsi="Times New Roman" w:cs="Times New Roman"/>
              <w:sz w:val="24"/>
              <w:szCs w:val="24"/>
              <w:lang w:val="en-US"/>
            </w:rPr>
          </w:rPrChange>
        </w:rPr>
        <w:t xml:space="preserve"> </w:t>
      </w:r>
    </w:p>
    <w:p w14:paraId="40302A15" w14:textId="6DA7EFE4" w:rsidR="000562F9" w:rsidRPr="001C719D" w:rsidRDefault="000562F9">
      <w:pPr>
        <w:shd w:val="clear" w:color="auto" w:fill="FFFFFF"/>
        <w:spacing w:after="120"/>
        <w:ind w:left="1083" w:right="580"/>
        <w:rPr>
          <w:rFonts w:asciiTheme="minorBidi" w:eastAsia="Times New Roman" w:hAnsiTheme="minorBidi"/>
          <w:sz w:val="24"/>
          <w:szCs w:val="24"/>
          <w:lang w:val="en-US"/>
          <w:rPrChange w:id="1267" w:author="יוני גרינברג" w:date="2026-01-06T11:40:00Z">
            <w:rPr>
              <w:rFonts w:ascii="Times New Roman" w:eastAsia="Times New Roman" w:hAnsi="Times New Roman" w:cs="Times New Roman"/>
              <w:sz w:val="24"/>
              <w:szCs w:val="24"/>
              <w:lang w:val="en-US"/>
            </w:rPr>
          </w:rPrChange>
        </w:rPr>
        <w:pPrChange w:id="126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69" w:author="יוני גרינברג" w:date="2026-01-06T11:40:00Z">
            <w:rPr>
              <w:rFonts w:ascii="Times New Roman" w:eastAsia="Times New Roman" w:hAnsi="Times New Roman" w:cs="Times New Roman"/>
              <w:sz w:val="24"/>
              <w:szCs w:val="24"/>
              <w:lang w:val="en-US"/>
            </w:rPr>
          </w:rPrChange>
        </w:rPr>
        <w:t>CSMA/CA with RTS/CTS:</w:t>
      </w:r>
    </w:p>
    <w:p w14:paraId="12CB3A5A" w14:textId="7CF4BB22"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1270" w:author="יוני גרינברג" w:date="2026-01-06T11:40:00Z">
            <w:rPr>
              <w:rFonts w:ascii="Times New Roman" w:eastAsia="Times New Roman" w:hAnsi="Times New Roman" w:cs="Times New Roman"/>
              <w:sz w:val="24"/>
              <w:szCs w:val="24"/>
              <w:lang w:val="en-US"/>
            </w:rPr>
          </w:rPrChange>
        </w:rPr>
        <w:pPrChange w:id="1271"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272" w:author="יוני גרינברג" w:date="2026-01-06T11:40:00Z">
            <w:rPr>
              <w:rFonts w:ascii="Times New Roman" w:eastAsia="Times New Roman" w:hAnsi="Times New Roman" w:cs="Times New Roman"/>
              <w:sz w:val="24"/>
              <w:szCs w:val="24"/>
              <w:lang w:val="en-US"/>
            </w:rPr>
          </w:rPrChange>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1C719D">
        <w:rPr>
          <w:rFonts w:asciiTheme="minorBidi" w:eastAsia="Times New Roman" w:hAnsiTheme="minorBidi"/>
          <w:sz w:val="24"/>
          <w:szCs w:val="24"/>
          <w:lang w:val="en-US"/>
          <w:rPrChange w:id="1273" w:author="יוני גרינברג" w:date="2026-01-06T11:40:00Z">
            <w:rPr>
              <w:rFonts w:ascii="Times New Roman" w:eastAsia="Times New Roman" w:hAnsi="Times New Roman" w:cs="Times New Roman"/>
              <w:sz w:val="24"/>
              <w:szCs w:val="24"/>
            </w:rPr>
          </w:rPrChange>
        </w:rPr>
        <w:t>[3]</w:t>
      </w:r>
    </w:p>
    <w:p w14:paraId="198A568E"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274" w:author="יוני גרינברג" w:date="2026-01-06T11:40:00Z">
            <w:rPr>
              <w:rFonts w:ascii="Times New Roman" w:eastAsia="Times New Roman" w:hAnsi="Times New Roman" w:cs="Times New Roman"/>
              <w:sz w:val="24"/>
              <w:szCs w:val="24"/>
              <w:lang w:val="en-US"/>
            </w:rPr>
          </w:rPrChange>
        </w:rPr>
        <w:pPrChange w:id="127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276" w:author="יוני גרינברג" w:date="2026-01-06T11:40:00Z">
            <w:rPr>
              <w:rFonts w:ascii="Times New Roman" w:eastAsia="Times New Roman" w:hAnsi="Times New Roman" w:cs="Times New Roman"/>
              <w:sz w:val="24"/>
              <w:szCs w:val="24"/>
              <w:lang w:val="en-US"/>
            </w:rPr>
          </w:rPrChange>
        </w:rPr>
        <w:t>Request to send and clear to send (RTS/CTS):</w:t>
      </w:r>
    </w:p>
    <w:p w14:paraId="6B27407A" w14:textId="6E97B723"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1277" w:author="יוני גרינברג" w:date="2026-01-06T11:40:00Z">
            <w:rPr>
              <w:rFonts w:ascii="Times New Roman" w:eastAsia="Times New Roman" w:hAnsi="Times New Roman" w:cs="Times New Roman"/>
              <w:sz w:val="24"/>
              <w:szCs w:val="24"/>
              <w:lang w:val="en-US"/>
            </w:rPr>
          </w:rPrChange>
        </w:rPr>
        <w:pPrChange w:id="1278"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279" w:author="יוני גרינברג" w:date="2026-01-06T11:40:00Z">
            <w:rPr>
              <w:rFonts w:ascii="Times New Roman" w:eastAsia="Times New Roman" w:hAnsi="Times New Roman" w:cs="Times New Roman"/>
              <w:sz w:val="24"/>
              <w:szCs w:val="24"/>
              <w:lang w:val="en-US"/>
            </w:rPr>
          </w:rPrChange>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1C719D">
        <w:rPr>
          <w:rFonts w:asciiTheme="minorBidi" w:eastAsia="Times New Roman" w:hAnsiTheme="minorBidi"/>
          <w:sz w:val="24"/>
          <w:szCs w:val="24"/>
          <w:lang w:val="en-US"/>
          <w:rPrChange w:id="1280" w:author="יוני גרינברג" w:date="2026-01-06T11:40:00Z">
            <w:rPr>
              <w:rFonts w:ascii="Times New Roman" w:eastAsia="Times New Roman" w:hAnsi="Times New Roman" w:cs="Times New Roman"/>
              <w:sz w:val="24"/>
              <w:szCs w:val="24"/>
              <w:lang w:val="en-US"/>
            </w:rPr>
          </w:rPrChange>
        </w:rPr>
        <w:t>participant</w:t>
      </w:r>
      <w:r w:rsidRPr="001C719D">
        <w:rPr>
          <w:rFonts w:asciiTheme="minorBidi" w:eastAsia="Times New Roman" w:hAnsiTheme="minorBidi"/>
          <w:sz w:val="24"/>
          <w:szCs w:val="24"/>
          <w:lang w:val="en-US"/>
          <w:rPrChange w:id="1281" w:author="יוני גרינברג" w:date="2026-01-06T11:40:00Z">
            <w:rPr>
              <w:rFonts w:ascii="Times New Roman" w:eastAsia="Times New Roman" w:hAnsi="Times New Roman" w:cs="Times New Roman"/>
              <w:sz w:val="24"/>
              <w:szCs w:val="24"/>
              <w:lang w:val="en-US"/>
            </w:rPr>
          </w:rPrChange>
        </w:rPr>
        <w:t xml:space="preserve"> to receive the data. With this, the output computer makes it clear that it wants to start a transmission and will occupy the transmission medium for a certain time.</w:t>
      </w:r>
    </w:p>
    <w:p w14:paraId="5BE17FAE"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1282" w:author="יוני גרינברג" w:date="2026-01-06T11:40:00Z">
            <w:rPr>
              <w:rFonts w:ascii="Times New Roman" w:eastAsia="Times New Roman" w:hAnsi="Times New Roman" w:cs="Times New Roman"/>
              <w:sz w:val="24"/>
              <w:szCs w:val="24"/>
              <w:lang w:val="en-US"/>
            </w:rPr>
          </w:rPrChange>
        </w:rPr>
        <w:pPrChange w:id="1283"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284" w:author="יוני גרינברג" w:date="2026-01-06T11:40:00Z">
            <w:rPr>
              <w:rFonts w:ascii="Times New Roman" w:eastAsia="Times New Roman" w:hAnsi="Times New Roman" w:cs="Times New Roman"/>
              <w:sz w:val="24"/>
              <w:szCs w:val="24"/>
              <w:lang w:val="en-US"/>
            </w:rPr>
          </w:rPrChange>
        </w:rPr>
        <w:t>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receiving station needs to send an acknowledgement (ACK) when the data packet has arrived correctly.</w:t>
      </w:r>
    </w:p>
    <w:p w14:paraId="74EC1DAF" w14:textId="77777777" w:rsidR="000562F9" w:rsidRPr="001C719D" w:rsidRDefault="000562F9" w:rsidP="00C1643B">
      <w:pPr>
        <w:shd w:val="clear" w:color="auto" w:fill="FFFFFF"/>
        <w:spacing w:after="120"/>
        <w:ind w:left="1440" w:right="580"/>
        <w:rPr>
          <w:ins w:id="1285" w:author="בר הרוש" w:date="2026-01-03T17:17:00Z"/>
          <w:rFonts w:asciiTheme="minorBidi" w:eastAsia="Times New Roman" w:hAnsiTheme="minorBidi"/>
          <w:sz w:val="24"/>
          <w:szCs w:val="24"/>
          <w:lang w:val="en-US"/>
        </w:rPr>
        <w:pPrChange w:id="1286" w:author="יוני גרינברג" w:date="2026-01-07T12:13:00Z" w16du:dateUtc="2026-01-07T10:13:00Z">
          <w:pPr>
            <w:shd w:val="clear" w:color="auto" w:fill="FFFFFF"/>
            <w:spacing w:after="120"/>
            <w:ind w:left="1080" w:right="580"/>
          </w:pPr>
        </w:pPrChange>
      </w:pPr>
      <w:r w:rsidRPr="001C719D">
        <w:rPr>
          <w:rFonts w:asciiTheme="minorBidi" w:eastAsia="Times New Roman" w:hAnsiTheme="minorBidi"/>
          <w:sz w:val="24"/>
          <w:szCs w:val="24"/>
          <w:lang w:val="en-US"/>
          <w:rPrChange w:id="1287" w:author="יוני גרינברג" w:date="2026-01-06T11:40:00Z">
            <w:rPr>
              <w:rFonts w:ascii="Times New Roman" w:eastAsia="Times New Roman" w:hAnsi="Times New Roman" w:cs="Times New Roman"/>
              <w:sz w:val="24"/>
              <w:szCs w:val="24"/>
              <w:lang w:val="en-US"/>
            </w:rPr>
          </w:rPrChange>
        </w:rPr>
        <w:lastRenderedPageBreak/>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6603C9F7" w14:textId="4186B4AF" w:rsidR="00CF4142" w:rsidRPr="001C719D" w:rsidRDefault="00CF4142">
      <w:pPr>
        <w:shd w:val="clear" w:color="auto" w:fill="FFFFFF"/>
        <w:ind w:left="1083" w:right="580"/>
        <w:rPr>
          <w:ins w:id="1288" w:author="בר הרוש" w:date="2026-01-03T17:17:00Z"/>
          <w:rFonts w:asciiTheme="minorBidi" w:eastAsia="Times New Roman" w:hAnsiTheme="minorBidi"/>
          <w:sz w:val="24"/>
          <w:szCs w:val="24"/>
          <w:lang w:val="en-US"/>
        </w:rPr>
        <w:pPrChange w:id="1289" w:author="יוני גרינברג" w:date="2026-01-06T12:11:00Z">
          <w:pPr>
            <w:shd w:val="clear" w:color="auto" w:fill="FFFFFF"/>
            <w:ind w:left="1080" w:right="580"/>
          </w:pPr>
        </w:pPrChange>
      </w:pPr>
      <w:ins w:id="1290" w:author="בר הרוש" w:date="2026-01-03T17:17:00Z">
        <w:r w:rsidRPr="001C719D">
          <w:rPr>
            <w:rFonts w:asciiTheme="minorBidi" w:eastAsia="Times New Roman" w:hAnsiTheme="minorBidi"/>
            <w:sz w:val="24"/>
            <w:szCs w:val="24"/>
            <w:lang w:val="en-US"/>
          </w:rPr>
          <w:t xml:space="preserve">RTS/CTS </w:t>
        </w:r>
        <w:bookmarkStart w:id="1291" w:name="_Hlk218353008"/>
        <w:r w:rsidRPr="001C719D">
          <w:rPr>
            <w:rFonts w:asciiTheme="minorBidi" w:eastAsia="Times New Roman" w:hAnsiTheme="minorBidi"/>
            <w:sz w:val="24"/>
            <w:szCs w:val="24"/>
            <w:lang w:val="en-US"/>
          </w:rPr>
          <w:t>Sequence:</w:t>
        </w:r>
      </w:ins>
    </w:p>
    <w:p w14:paraId="3A67FDC5" w14:textId="77777777" w:rsidR="00CF4142" w:rsidRPr="001C719D" w:rsidRDefault="00CF4142" w:rsidP="00C1643B">
      <w:pPr>
        <w:shd w:val="clear" w:color="auto" w:fill="FFFFFF"/>
        <w:ind w:left="1440" w:right="580"/>
        <w:rPr>
          <w:ins w:id="1292" w:author="בר הרוש" w:date="2026-01-03T17:17:00Z"/>
          <w:rFonts w:asciiTheme="minorBidi" w:eastAsia="Times New Roman" w:hAnsiTheme="minorBidi"/>
          <w:sz w:val="24"/>
          <w:szCs w:val="24"/>
          <w:lang w:val="en-US"/>
        </w:rPr>
        <w:pPrChange w:id="1293" w:author="יוני גרינברג" w:date="2026-01-07T12:13:00Z" w16du:dateUtc="2026-01-07T10:13:00Z">
          <w:pPr>
            <w:shd w:val="clear" w:color="auto" w:fill="FFFFFF"/>
            <w:ind w:left="1080" w:right="580"/>
          </w:pPr>
        </w:pPrChange>
      </w:pPr>
    </w:p>
    <w:p w14:paraId="5FCDFA4A" w14:textId="77777777" w:rsidR="00101872" w:rsidRPr="001C719D" w:rsidRDefault="00CF4142" w:rsidP="00C1643B">
      <w:pPr>
        <w:pStyle w:val="ae"/>
        <w:numPr>
          <w:ilvl w:val="6"/>
          <w:numId w:val="40"/>
        </w:numPr>
        <w:shd w:val="clear" w:color="auto" w:fill="FFFFFF"/>
        <w:ind w:left="1440"/>
        <w:rPr>
          <w:ins w:id="1294" w:author="יוני גרינברג" w:date="2026-01-06T11:26:00Z"/>
          <w:rFonts w:asciiTheme="minorBidi" w:eastAsia="Times New Roman" w:hAnsiTheme="minorBidi"/>
          <w:sz w:val="24"/>
          <w:szCs w:val="24"/>
          <w:lang w:val="en-US"/>
        </w:rPr>
        <w:pPrChange w:id="1295" w:author="יוני גרינברג" w:date="2026-01-07T12:13:00Z" w16du:dateUtc="2026-01-07T10:13:00Z">
          <w:pPr>
            <w:pStyle w:val="ae"/>
            <w:numPr>
              <w:ilvl w:val="6"/>
              <w:numId w:val="40"/>
            </w:numPr>
            <w:shd w:val="clear" w:color="auto" w:fill="FFFFFF"/>
            <w:tabs>
              <w:tab w:val="num" w:pos="7400"/>
            </w:tabs>
            <w:ind w:left="360" w:hanging="360"/>
          </w:pPr>
        </w:pPrChange>
      </w:pPr>
      <w:ins w:id="1296" w:author="בר הרוש" w:date="2026-01-03T17:17:00Z">
        <w:r w:rsidRPr="001C719D">
          <w:rPr>
            <w:rFonts w:asciiTheme="minorBidi" w:eastAsia="Times New Roman" w:hAnsiTheme="minorBidi"/>
            <w:b/>
            <w:bCs/>
            <w:sz w:val="24"/>
            <w:szCs w:val="24"/>
            <w:lang w:val="en-US"/>
            <w:rPrChange w:id="1297" w:author="יוני גרינברג" w:date="2026-01-06T11:40:00Z">
              <w:rPr>
                <w:rFonts w:asciiTheme="minorBidi" w:eastAsia="Times New Roman" w:hAnsiTheme="minorBidi"/>
                <w:sz w:val="24"/>
                <w:szCs w:val="24"/>
                <w:lang w:val="en-US"/>
              </w:rPr>
            </w:rPrChange>
          </w:rPr>
          <w:t>RTS (Request to Send):</w:t>
        </w:r>
        <w:r w:rsidRPr="001C719D">
          <w:rPr>
            <w:rFonts w:asciiTheme="minorBidi" w:eastAsia="Times New Roman" w:hAnsiTheme="minorBidi"/>
            <w:sz w:val="24"/>
            <w:szCs w:val="24"/>
            <w:lang w:val="en-US"/>
          </w:rPr>
          <w:t xml:space="preserve"> The transmitter sends a short control frame indicating intent to transmit</w:t>
        </w:r>
        <w:del w:id="1298" w:author="יוני גרינברג" w:date="2026-01-06T11:25:00Z">
          <w:r w:rsidRPr="001C719D" w:rsidDel="00101872">
            <w:rPr>
              <w:rFonts w:asciiTheme="minorBidi" w:eastAsia="Times New Roman" w:hAnsiTheme="minorBidi"/>
              <w:sz w:val="24"/>
              <w:szCs w:val="24"/>
              <w:lang w:val="en-US"/>
            </w:rPr>
            <w:delText>.</w:delText>
          </w:r>
        </w:del>
      </w:ins>
    </w:p>
    <w:p w14:paraId="3F0F3B45" w14:textId="47705B08" w:rsidR="00101872" w:rsidRPr="001C719D" w:rsidRDefault="00101872" w:rsidP="00C1643B">
      <w:pPr>
        <w:pStyle w:val="ae"/>
        <w:numPr>
          <w:ilvl w:val="6"/>
          <w:numId w:val="40"/>
        </w:numPr>
        <w:shd w:val="clear" w:color="auto" w:fill="FFFFFF"/>
        <w:ind w:left="1440"/>
        <w:rPr>
          <w:ins w:id="1299" w:author="יוני גרינברג" w:date="2026-01-06T11:26:00Z"/>
          <w:rFonts w:asciiTheme="minorBidi" w:eastAsia="Times New Roman" w:hAnsiTheme="minorBidi"/>
          <w:sz w:val="24"/>
          <w:szCs w:val="24"/>
          <w:lang w:val="en-US"/>
        </w:rPr>
        <w:pPrChange w:id="1300" w:author="יוני גרינברג" w:date="2026-01-07T12:13:00Z" w16du:dateUtc="2026-01-07T10:13:00Z">
          <w:pPr>
            <w:pStyle w:val="ae"/>
            <w:numPr>
              <w:ilvl w:val="6"/>
              <w:numId w:val="40"/>
            </w:numPr>
            <w:shd w:val="clear" w:color="auto" w:fill="FFFFFF"/>
            <w:tabs>
              <w:tab w:val="num" w:pos="7400"/>
            </w:tabs>
            <w:ind w:left="360" w:hanging="360"/>
          </w:pPr>
        </w:pPrChange>
      </w:pPr>
      <w:ins w:id="1301" w:author="יוני גרינברג" w:date="2026-01-06T11:26:00Z">
        <w:r w:rsidRPr="001C719D">
          <w:rPr>
            <w:rFonts w:asciiTheme="minorBidi" w:eastAsia="Times New Roman" w:hAnsiTheme="minorBidi"/>
            <w:b/>
            <w:bCs/>
            <w:sz w:val="24"/>
            <w:szCs w:val="24"/>
            <w:lang w:val="en-US"/>
            <w:rPrChange w:id="1302" w:author="יוני גרינברג" w:date="2026-01-06T11:40:00Z">
              <w:rPr>
                <w:rFonts w:asciiTheme="minorBidi" w:eastAsia="Times New Roman" w:hAnsiTheme="minorBidi"/>
                <w:sz w:val="24"/>
                <w:szCs w:val="24"/>
                <w:lang w:val="en-US"/>
              </w:rPr>
            </w:rPrChange>
          </w:rPr>
          <w:t>Wait (SIFS):</w:t>
        </w:r>
        <w:r w:rsidRPr="001C719D">
          <w:rPr>
            <w:rFonts w:asciiTheme="minorBidi" w:eastAsia="Times New Roman" w:hAnsiTheme="minorBidi"/>
            <w:sz w:val="24"/>
            <w:szCs w:val="24"/>
            <w:lang w:val="en-US"/>
          </w:rPr>
          <w:t xml:space="preserve"> The transmitter enters a listening state for a predefined window (Timeout).</w:t>
        </w:r>
      </w:ins>
    </w:p>
    <w:p w14:paraId="7A0E3EBA" w14:textId="5443CB14" w:rsidR="00101872" w:rsidRPr="001C719D" w:rsidRDefault="00101872" w:rsidP="00C1643B">
      <w:pPr>
        <w:pStyle w:val="ae"/>
        <w:numPr>
          <w:ilvl w:val="6"/>
          <w:numId w:val="40"/>
        </w:numPr>
        <w:shd w:val="clear" w:color="auto" w:fill="FFFFFF"/>
        <w:ind w:left="1440"/>
        <w:rPr>
          <w:ins w:id="1303" w:author="יוני גרינברג" w:date="2026-01-06T11:27:00Z"/>
          <w:rFonts w:asciiTheme="minorBidi" w:eastAsia="Times New Roman" w:hAnsiTheme="minorBidi"/>
          <w:sz w:val="24"/>
          <w:szCs w:val="24"/>
          <w:lang w:val="en-US"/>
        </w:rPr>
        <w:pPrChange w:id="1304" w:author="יוני גרינברג" w:date="2026-01-07T12:13:00Z" w16du:dateUtc="2026-01-07T10:13:00Z">
          <w:pPr>
            <w:pStyle w:val="ae"/>
            <w:numPr>
              <w:ilvl w:val="6"/>
              <w:numId w:val="40"/>
            </w:numPr>
            <w:shd w:val="clear" w:color="auto" w:fill="FFFFFF"/>
            <w:tabs>
              <w:tab w:val="num" w:pos="7400"/>
            </w:tabs>
            <w:ind w:left="360" w:hanging="360"/>
          </w:pPr>
        </w:pPrChange>
      </w:pPr>
      <w:ins w:id="1305" w:author="יוני גרינברג" w:date="2026-01-06T11:26:00Z">
        <w:r w:rsidRPr="001C719D">
          <w:rPr>
            <w:rFonts w:asciiTheme="minorBidi" w:eastAsia="Times New Roman" w:hAnsiTheme="minorBidi"/>
            <w:b/>
            <w:bCs/>
            <w:sz w:val="24"/>
            <w:szCs w:val="24"/>
            <w:lang w:val="en-US"/>
            <w:rPrChange w:id="1306" w:author="יוני גרינברג" w:date="2026-01-06T11:40:00Z">
              <w:rPr>
                <w:rFonts w:asciiTheme="minorBidi" w:eastAsia="Times New Roman" w:hAnsiTheme="minorBidi"/>
                <w:sz w:val="24"/>
                <w:szCs w:val="24"/>
                <w:lang w:val="en-US"/>
              </w:rPr>
            </w:rPrChange>
          </w:rPr>
          <w:t>CTS (Clear to Send):</w:t>
        </w:r>
        <w:r w:rsidRPr="001C719D">
          <w:rPr>
            <w:rFonts w:asciiTheme="minorBidi" w:eastAsia="Times New Roman" w:hAnsiTheme="minorBidi"/>
            <w:sz w:val="24"/>
            <w:szCs w:val="24"/>
            <w:lang w:val="en-US"/>
          </w:rPr>
          <w:t xml:space="preserve"> If the receiver is idle, it responds with a CTS frame.</w:t>
        </w:r>
      </w:ins>
    </w:p>
    <w:p w14:paraId="53013369" w14:textId="5AF304C8" w:rsidR="00D2722A" w:rsidRPr="001C719D" w:rsidRDefault="00D2722A" w:rsidP="00C1643B">
      <w:pPr>
        <w:pStyle w:val="ae"/>
        <w:numPr>
          <w:ilvl w:val="6"/>
          <w:numId w:val="40"/>
        </w:numPr>
        <w:shd w:val="clear" w:color="auto" w:fill="FFFFFF"/>
        <w:ind w:left="1440"/>
        <w:rPr>
          <w:ins w:id="1307" w:author="יוני גרינברג" w:date="2026-01-06T11:26:00Z"/>
          <w:rFonts w:asciiTheme="minorBidi" w:eastAsia="Times New Roman" w:hAnsiTheme="minorBidi"/>
          <w:sz w:val="24"/>
          <w:szCs w:val="24"/>
          <w:lang w:val="en-US"/>
          <w:rPrChange w:id="1308" w:author="יוני גרינברג" w:date="2026-01-06T11:40:00Z">
            <w:rPr>
              <w:ins w:id="1309" w:author="יוני גרינברג" w:date="2026-01-06T11:26:00Z"/>
              <w:rFonts w:eastAsia="Times New Roman"/>
              <w:lang w:val="en-US"/>
            </w:rPr>
          </w:rPrChange>
        </w:rPr>
        <w:pPrChange w:id="1310" w:author="יוני גרינברג" w:date="2026-01-07T12:13:00Z" w16du:dateUtc="2026-01-07T10:13:00Z">
          <w:pPr>
            <w:pStyle w:val="ae"/>
            <w:numPr>
              <w:ilvl w:val="6"/>
              <w:numId w:val="40"/>
            </w:numPr>
            <w:shd w:val="clear" w:color="auto" w:fill="FFFFFF"/>
            <w:tabs>
              <w:tab w:val="num" w:pos="7400"/>
            </w:tabs>
            <w:ind w:left="360" w:hanging="360"/>
          </w:pPr>
        </w:pPrChange>
      </w:pPr>
      <w:ins w:id="1311" w:author="יוני גרינברג" w:date="2026-01-06T11:27:00Z">
        <w:r w:rsidRPr="001C719D">
          <w:rPr>
            <w:rFonts w:asciiTheme="minorBidi" w:eastAsia="Times New Roman" w:hAnsiTheme="minorBidi"/>
            <w:b/>
            <w:bCs/>
            <w:sz w:val="24"/>
            <w:szCs w:val="24"/>
            <w:lang w:val="en-US"/>
            <w:rPrChange w:id="1312" w:author="יוני גרינברג" w:date="2026-01-06T11:40:00Z">
              <w:rPr>
                <w:rFonts w:asciiTheme="minorBidi" w:eastAsia="Times New Roman" w:hAnsiTheme="minorBidi"/>
                <w:sz w:val="24"/>
                <w:szCs w:val="24"/>
                <w:lang w:val="en-US"/>
              </w:rPr>
            </w:rPrChange>
          </w:rPr>
          <w:t>Data Transmission:</w:t>
        </w:r>
        <w:r w:rsidRPr="001C719D">
          <w:rPr>
            <w:rFonts w:asciiTheme="minorBidi" w:eastAsia="Times New Roman" w:hAnsiTheme="minorBidi"/>
            <w:sz w:val="24"/>
            <w:szCs w:val="24"/>
            <w:lang w:val="en-US"/>
          </w:rPr>
          <w:t xml:space="preserve"> Upon receiving the CTS, the transmitter sends the full data packet.</w:t>
        </w:r>
      </w:ins>
    </w:p>
    <w:bookmarkEnd w:id="1291"/>
    <w:p w14:paraId="724D89AB" w14:textId="5484FD39" w:rsidR="00B41A02" w:rsidRPr="001C719D" w:rsidRDefault="00B41A02">
      <w:pPr>
        <w:shd w:val="clear" w:color="auto" w:fill="FFFFFF"/>
        <w:spacing w:after="120"/>
        <w:ind w:left="1083" w:right="580"/>
        <w:jc w:val="center"/>
        <w:rPr>
          <w:rFonts w:asciiTheme="minorBidi" w:eastAsia="Times New Roman" w:hAnsiTheme="minorBidi"/>
          <w:sz w:val="24"/>
          <w:szCs w:val="24"/>
          <w:lang w:val="en-US"/>
          <w:rPrChange w:id="1313" w:author="יוני גרינברג" w:date="2026-01-06T11:40:00Z">
            <w:rPr>
              <w:rFonts w:ascii="Times New Roman" w:eastAsia="Times New Roman" w:hAnsi="Times New Roman" w:cs="Times New Roman"/>
              <w:lang w:val="en-US"/>
            </w:rPr>
          </w:rPrChange>
        </w:rPr>
        <w:pPrChange w:id="1314" w:author="יוני גרינברג" w:date="2026-01-06T12:11:00Z">
          <w:pPr>
            <w:shd w:val="clear" w:color="auto" w:fill="FFFFFF"/>
            <w:spacing w:after="120"/>
            <w:ind w:left="1080" w:right="580"/>
            <w:jc w:val="center"/>
          </w:pPr>
        </w:pPrChange>
      </w:pPr>
      <w:r w:rsidRPr="001C719D">
        <w:rPr>
          <w:rFonts w:asciiTheme="minorBidi" w:eastAsia="Times New Roman" w:hAnsiTheme="minorBidi"/>
          <w:noProof/>
          <w:sz w:val="24"/>
          <w:szCs w:val="24"/>
          <w:lang w:val="en-US"/>
          <w:rPrChange w:id="1315" w:author="יוני גרינברג" w:date="2026-01-06T11:40:00Z">
            <w:rPr>
              <w:rFonts w:ascii="Times New Roman" w:eastAsia="Times New Roman" w:hAnsi="Times New Roman" w:cs="Times New Roman"/>
              <w:noProof/>
              <w:lang w:val="en-US"/>
            </w:rPr>
          </w:rPrChange>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1C719D" w:rsidRDefault="00B41A02">
      <w:pPr>
        <w:shd w:val="clear" w:color="auto" w:fill="FFFFFF"/>
        <w:spacing w:after="120"/>
        <w:ind w:left="1083" w:right="580"/>
        <w:jc w:val="center"/>
        <w:rPr>
          <w:rFonts w:asciiTheme="minorBidi" w:eastAsia="Times New Roman" w:hAnsiTheme="minorBidi"/>
          <w:sz w:val="24"/>
          <w:szCs w:val="24"/>
          <w:lang w:val="en-US"/>
          <w:rPrChange w:id="1316" w:author="יוני גרינברג" w:date="2026-01-06T11:40:00Z">
            <w:rPr>
              <w:rFonts w:ascii="Times New Roman" w:eastAsia="Times New Roman" w:hAnsi="Times New Roman" w:cs="Times New Roman"/>
              <w:lang w:val="en-US"/>
            </w:rPr>
          </w:rPrChange>
        </w:rPr>
        <w:pPrChange w:id="1317" w:author="יוני גרינברג" w:date="2026-01-06T12:11:00Z">
          <w:pPr>
            <w:shd w:val="clear" w:color="auto" w:fill="FFFFFF"/>
            <w:spacing w:after="120"/>
            <w:ind w:left="1080" w:right="580"/>
            <w:jc w:val="center"/>
          </w:pPr>
        </w:pPrChange>
      </w:pPr>
    </w:p>
    <w:p w14:paraId="50B14C52" w14:textId="72D694FB" w:rsidR="00B41A02" w:rsidRPr="001C719D" w:rsidRDefault="007C56B1">
      <w:pPr>
        <w:shd w:val="clear" w:color="auto" w:fill="FFFFFF"/>
        <w:spacing w:after="120"/>
        <w:ind w:left="1083" w:right="580"/>
        <w:rPr>
          <w:ins w:id="1318" w:author="אלנה רווה" w:date="2025-12-18T13:26:00Z"/>
          <w:rFonts w:asciiTheme="minorBidi" w:eastAsia="Times New Roman" w:hAnsiTheme="minorBidi"/>
          <w:sz w:val="24"/>
          <w:szCs w:val="24"/>
          <w:lang w:val="en-US"/>
          <w:rPrChange w:id="1319" w:author="יוני גרינברג" w:date="2026-01-06T11:40:00Z">
            <w:rPr>
              <w:ins w:id="1320" w:author="אלנה רווה" w:date="2025-12-18T13:26:00Z"/>
              <w:rFonts w:ascii="Times New Roman" w:eastAsia="Times New Roman" w:hAnsi="Times New Roman" w:cs="Times New Roman"/>
              <w:sz w:val="24"/>
              <w:szCs w:val="24"/>
              <w:lang w:val="en-US"/>
            </w:rPr>
          </w:rPrChange>
        </w:rPr>
        <w:pPrChange w:id="1321"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322" w:author="יוני גרינברג" w:date="2026-01-06T11:40:00Z">
            <w:rPr>
              <w:rFonts w:ascii="Times New Roman" w:eastAsia="Times New Roman" w:hAnsi="Times New Roman" w:cs="Times New Roman"/>
              <w:b/>
              <w:bCs/>
              <w:sz w:val="24"/>
              <w:szCs w:val="24"/>
              <w:lang w:val="en-US"/>
            </w:rPr>
          </w:rPrChange>
        </w:rPr>
        <w:t>Figure 2:</w:t>
      </w:r>
      <w:r w:rsidRPr="001C719D">
        <w:rPr>
          <w:rFonts w:asciiTheme="minorBidi" w:eastAsia="Times New Roman" w:hAnsiTheme="minorBidi"/>
          <w:sz w:val="24"/>
          <w:szCs w:val="24"/>
          <w:lang w:val="en-US"/>
          <w:rPrChange w:id="1323" w:author="יוני גרינברג" w:date="2026-01-06T11:40:00Z">
            <w:rPr>
              <w:rFonts w:ascii="Times New Roman" w:eastAsia="Times New Roman" w:hAnsi="Times New Roman" w:cs="Times New Roman"/>
              <w:sz w:val="24"/>
              <w:szCs w:val="24"/>
              <w:lang w:val="en-US"/>
            </w:rPr>
          </w:rPrChange>
        </w:rPr>
        <w:t xml:space="preserve"> Sequence diagram of the CSMA/CA protocol utilizing the RTS/CTS handshake mechanism</w:t>
      </w:r>
      <w:r w:rsidR="000C4176" w:rsidRPr="001C719D">
        <w:rPr>
          <w:rFonts w:asciiTheme="minorBidi" w:eastAsia="Times New Roman" w:hAnsiTheme="minorBidi"/>
          <w:b/>
          <w:bCs/>
          <w:sz w:val="24"/>
          <w:szCs w:val="24"/>
          <w:lang w:val="en-US"/>
          <w:rPrChange w:id="1324" w:author="יוני גרינברג" w:date="2026-01-06T11:40:00Z">
            <w:rPr>
              <w:rFonts w:ascii="Times New Roman" w:eastAsia="Times New Roman" w:hAnsi="Times New Roman" w:cs="Times New Roman"/>
              <w:b/>
              <w:bCs/>
              <w:sz w:val="24"/>
              <w:szCs w:val="24"/>
              <w:lang w:val="en-US"/>
            </w:rPr>
          </w:rPrChange>
        </w:rPr>
        <w:t xml:space="preserve">. </w:t>
      </w:r>
      <w:r w:rsidR="00B41A02" w:rsidRPr="001C719D">
        <w:rPr>
          <w:rFonts w:asciiTheme="minorBidi" w:eastAsia="Times New Roman" w:hAnsiTheme="minorBidi"/>
          <w:sz w:val="24"/>
          <w:szCs w:val="24"/>
          <w:lang w:val="en-US"/>
          <w:rPrChange w:id="1325" w:author="יוני גרינברג" w:date="2026-01-06T11:40:00Z">
            <w:rPr>
              <w:rFonts w:ascii="Times New Roman" w:eastAsia="Times New Roman" w:hAnsi="Times New Roman" w:cs="Times New Roman"/>
              <w:sz w:val="24"/>
              <w:szCs w:val="24"/>
              <w:lang w:val="en-US"/>
            </w:rPr>
          </w:rPrChange>
        </w:rPr>
        <w:t>(Figure Created by Google "nano banana pro" AI Model).</w:t>
      </w:r>
    </w:p>
    <w:p w14:paraId="79F4574A" w14:textId="77777777" w:rsidR="00A75D28" w:rsidRPr="001C719D" w:rsidRDefault="00A75D28">
      <w:pPr>
        <w:shd w:val="clear" w:color="auto" w:fill="FFFFFF"/>
        <w:spacing w:after="120"/>
        <w:ind w:left="1083" w:right="580"/>
        <w:jc w:val="left"/>
        <w:rPr>
          <w:rFonts w:asciiTheme="minorBidi" w:eastAsia="Times New Roman" w:hAnsiTheme="minorBidi"/>
          <w:sz w:val="24"/>
          <w:szCs w:val="24"/>
          <w:lang w:val="en-US"/>
          <w:rPrChange w:id="1326" w:author="יוני גרינברג" w:date="2026-01-06T11:40:00Z">
            <w:rPr>
              <w:rFonts w:ascii="Times New Roman" w:eastAsia="Times New Roman" w:hAnsi="Times New Roman" w:cs="Times New Roman"/>
              <w:lang w:val="en-US"/>
            </w:rPr>
          </w:rPrChange>
        </w:rPr>
        <w:pPrChange w:id="1327" w:author="יוני גרינברג" w:date="2026-01-06T12:11:00Z">
          <w:pPr>
            <w:shd w:val="clear" w:color="auto" w:fill="FFFFFF"/>
            <w:spacing w:after="120"/>
            <w:ind w:left="1080" w:right="580"/>
            <w:jc w:val="center"/>
          </w:pPr>
        </w:pPrChange>
      </w:pPr>
    </w:p>
    <w:p w14:paraId="284B338D" w14:textId="77777777" w:rsidR="00217392" w:rsidRDefault="00EA459D" w:rsidP="00217392">
      <w:pPr>
        <w:shd w:val="clear" w:color="auto" w:fill="FFFFFF"/>
        <w:spacing w:after="120"/>
        <w:ind w:right="580"/>
        <w:rPr>
          <w:ins w:id="1328" w:author="יוני גרינברג" w:date="2026-01-07T11:59:00Z" w16du:dateUtc="2026-01-07T09:59:00Z"/>
          <w:rFonts w:asciiTheme="minorBidi" w:eastAsia="Times New Roman" w:hAnsiTheme="minorBidi"/>
          <w:b/>
          <w:bCs/>
          <w:sz w:val="24"/>
          <w:szCs w:val="24"/>
          <w:lang w:val="en-US"/>
        </w:rPr>
        <w:pPrChange w:id="1329" w:author="יוני גרינברג" w:date="2026-01-07T11:59:00Z" w16du:dateUtc="2026-01-07T09:59:00Z">
          <w:pPr>
            <w:shd w:val="clear" w:color="auto" w:fill="FFFFFF"/>
            <w:spacing w:after="120"/>
            <w:ind w:left="1083" w:right="580"/>
          </w:pPr>
        </w:pPrChange>
      </w:pPr>
      <w:commentRangeStart w:id="1330"/>
      <w:r w:rsidRPr="001C719D">
        <w:rPr>
          <w:rFonts w:asciiTheme="minorBidi" w:eastAsia="Times New Roman" w:hAnsiTheme="minorBidi"/>
          <w:b/>
          <w:bCs/>
          <w:sz w:val="24"/>
          <w:szCs w:val="24"/>
          <w:lang w:val="en-US"/>
          <w:rPrChange w:id="1331" w:author="יוני גרינברג" w:date="2026-01-06T11:40:00Z">
            <w:rPr>
              <w:rFonts w:ascii="Times New Roman" w:eastAsia="Times New Roman" w:hAnsi="Times New Roman" w:cs="Times New Roman"/>
              <w:lang w:val="en-US"/>
            </w:rPr>
          </w:rPrChange>
        </w:rPr>
        <w:t xml:space="preserve">3.2.1 </w:t>
      </w:r>
      <w:ins w:id="1332" w:author="בר הרוש" w:date="2026-01-03T17:15:00Z">
        <w:r w:rsidR="00CF4142" w:rsidRPr="001C719D">
          <w:rPr>
            <w:rFonts w:asciiTheme="minorBidi" w:eastAsia="Times New Roman" w:hAnsiTheme="minorBidi"/>
            <w:b/>
            <w:bCs/>
            <w:sz w:val="24"/>
            <w:szCs w:val="24"/>
            <w:lang w:val="en-US"/>
            <w:rPrChange w:id="1333" w:author="יוני גרינברג" w:date="2026-01-06T11:40:00Z">
              <w:rPr>
                <w:rFonts w:asciiTheme="minorBidi" w:eastAsia="Times New Roman" w:hAnsiTheme="minorBidi"/>
                <w:sz w:val="24"/>
                <w:szCs w:val="24"/>
                <w:lang w:val="en-US"/>
              </w:rPr>
            </w:rPrChange>
          </w:rPr>
          <w:t>RTS/CTS</w:t>
        </w:r>
        <w:r w:rsidR="00CF4142" w:rsidRPr="001C719D">
          <w:rPr>
            <w:rFonts w:asciiTheme="minorBidi" w:eastAsia="Times New Roman" w:hAnsiTheme="minorBidi"/>
            <w:b/>
            <w:bCs/>
            <w:sz w:val="24"/>
            <w:szCs w:val="24"/>
            <w:lang w:val="en-US"/>
            <w:rPrChange w:id="1334" w:author="יוני גרינברג" w:date="2026-01-06T11:40:00Z">
              <w:rPr>
                <w:rFonts w:asciiTheme="minorBidi" w:eastAsia="Times New Roman" w:hAnsiTheme="minorBidi"/>
                <w:lang w:val="en-US"/>
              </w:rPr>
            </w:rPrChange>
          </w:rPr>
          <w:t xml:space="preserve"> </w:t>
        </w:r>
      </w:ins>
      <w:r w:rsidRPr="001C719D">
        <w:rPr>
          <w:rFonts w:asciiTheme="minorBidi" w:eastAsia="Times New Roman" w:hAnsiTheme="minorBidi"/>
          <w:b/>
          <w:bCs/>
          <w:sz w:val="24"/>
          <w:szCs w:val="24"/>
          <w:lang w:val="en-US"/>
          <w:rPrChange w:id="1335" w:author="יוני גרינברג" w:date="2026-01-06T11:40:00Z">
            <w:rPr>
              <w:rFonts w:ascii="Times New Roman" w:eastAsia="Times New Roman" w:hAnsi="Times New Roman" w:cs="Times New Roman"/>
              <w:lang w:val="en-US"/>
            </w:rPr>
          </w:rPrChange>
        </w:rPr>
        <w:t>Frame</w:t>
      </w:r>
      <w:r w:rsidR="000562F9" w:rsidRPr="001C719D">
        <w:rPr>
          <w:rFonts w:asciiTheme="minorBidi" w:eastAsia="Times New Roman" w:hAnsiTheme="minorBidi"/>
          <w:b/>
          <w:bCs/>
          <w:sz w:val="24"/>
          <w:szCs w:val="24"/>
          <w:lang w:val="en-US"/>
          <w:rPrChange w:id="1336" w:author="יוני גרינברג" w:date="2026-01-06T11:40:00Z">
            <w:rPr>
              <w:rFonts w:ascii="Times New Roman" w:eastAsia="Times New Roman" w:hAnsi="Times New Roman" w:cs="Times New Roman"/>
              <w:sz w:val="24"/>
              <w:szCs w:val="24"/>
              <w:lang w:val="en-US"/>
            </w:rPr>
          </w:rPrChange>
        </w:rPr>
        <w:t xml:space="preserve"> Structure:</w:t>
      </w:r>
    </w:p>
    <w:p w14:paraId="05FBC179" w14:textId="4A89ECB8" w:rsidR="000562F9" w:rsidRPr="001C719D" w:rsidRDefault="000562F9">
      <w:pPr>
        <w:shd w:val="clear" w:color="auto" w:fill="FFFFFF"/>
        <w:spacing w:after="120"/>
        <w:ind w:left="1083" w:right="580"/>
        <w:rPr>
          <w:rFonts w:asciiTheme="minorBidi" w:eastAsia="Times New Roman" w:hAnsiTheme="minorBidi"/>
          <w:sz w:val="24"/>
          <w:szCs w:val="24"/>
          <w:lang w:val="en-US"/>
          <w:rPrChange w:id="1337" w:author="יוני גרינברג" w:date="2026-01-06T11:40:00Z">
            <w:rPr>
              <w:rFonts w:ascii="Times New Roman" w:eastAsia="Times New Roman" w:hAnsi="Times New Roman" w:cs="Times New Roman"/>
              <w:sz w:val="24"/>
              <w:szCs w:val="24"/>
              <w:lang w:val="en-US"/>
            </w:rPr>
          </w:rPrChange>
        </w:rPr>
        <w:pPrChange w:id="133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39" w:author="יוני גרינברג" w:date="2026-01-06T11:40:00Z">
            <w:rPr>
              <w:rFonts w:ascii="Times New Roman" w:eastAsia="Times New Roman" w:hAnsi="Times New Roman" w:cs="Times New Roman"/>
              <w:sz w:val="24"/>
              <w:szCs w:val="24"/>
              <w:lang w:val="en-US"/>
            </w:rPr>
          </w:rPrChange>
        </w:rPr>
        <w:t xml:space="preserve"> </w:t>
      </w:r>
      <w:commentRangeEnd w:id="1330"/>
      <w:r w:rsidR="00A75D28" w:rsidRPr="001C719D">
        <w:rPr>
          <w:rStyle w:val="a8"/>
          <w:rFonts w:asciiTheme="minorBidi" w:hAnsiTheme="minorBidi"/>
          <w:sz w:val="24"/>
          <w:szCs w:val="24"/>
          <w:rPrChange w:id="1340" w:author="יוני גרינברג" w:date="2026-01-06T11:40:00Z">
            <w:rPr>
              <w:rStyle w:val="a8"/>
            </w:rPr>
          </w:rPrChange>
        </w:rPr>
        <w:commentReference w:id="1330"/>
      </w:r>
      <w:r w:rsidRPr="001C719D">
        <w:rPr>
          <w:rFonts w:asciiTheme="minorBidi" w:eastAsia="Times New Roman" w:hAnsiTheme="minorBidi"/>
          <w:sz w:val="24"/>
          <w:szCs w:val="24"/>
          <w:lang w:val="en-US"/>
          <w:rPrChange w:id="1341" w:author="יוני גרינברג" w:date="2026-01-06T11:40:00Z">
            <w:rPr>
              <w:rFonts w:ascii="Times New Roman" w:eastAsia="Times New Roman" w:hAnsi="Times New Roman" w:cs="Times New Roman"/>
              <w:sz w:val="24"/>
              <w:szCs w:val="24"/>
              <w:lang w:val="en-US"/>
            </w:rPr>
          </w:rPrChange>
        </w:rPr>
        <w:t>Each transmission is a fixed 56-bit frame. The transmission time for the full frame is approximately 28 milliseconds (56 * 0.5ms). The frame components are:</w:t>
      </w:r>
    </w:p>
    <w:p w14:paraId="2639EE04"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342"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343" w:author="יוני גרינברג" w:date="2026-01-06T11:40:00Z">
            <w:rPr>
              <w:rFonts w:ascii="Times New Roman" w:eastAsia="Times New Roman" w:hAnsi="Times New Roman" w:cs="Times New Roman"/>
              <w:sz w:val="24"/>
              <w:szCs w:val="24"/>
              <w:lang w:val="en-US"/>
            </w:rPr>
          </w:rPrChange>
        </w:rPr>
        <w:t xml:space="preserve">1.  </w:t>
      </w:r>
      <w:r w:rsidRPr="001C719D">
        <w:rPr>
          <w:rFonts w:asciiTheme="minorBidi" w:eastAsia="Times New Roman" w:hAnsiTheme="minorBidi"/>
          <w:sz w:val="24"/>
          <w:szCs w:val="24"/>
          <w:lang w:val="en-US"/>
          <w:rPrChange w:id="1344" w:author="יוני גרינברג" w:date="2026-01-06T11:40:00Z">
            <w:rPr>
              <w:rFonts w:ascii="Times New Roman" w:eastAsia="Times New Roman" w:hAnsi="Times New Roman" w:cs="Times New Roman"/>
              <w:sz w:val="24"/>
              <w:szCs w:val="24"/>
              <w:lang w:val="en-US"/>
            </w:rPr>
          </w:rPrChange>
        </w:rPr>
        <w:tab/>
        <w:t xml:space="preserve"> Starting character 'F' (4 bits).</w:t>
      </w:r>
    </w:p>
    <w:p w14:paraId="176CC5A1"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345"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346" w:author="יוני גרינברג" w:date="2026-01-06T11:40:00Z">
            <w:rPr>
              <w:rFonts w:ascii="Times New Roman" w:eastAsia="Times New Roman" w:hAnsi="Times New Roman" w:cs="Times New Roman"/>
              <w:sz w:val="24"/>
              <w:szCs w:val="24"/>
              <w:lang w:val="en-US"/>
            </w:rPr>
          </w:rPrChange>
        </w:rPr>
        <w:t xml:space="preserve">2.  </w:t>
      </w:r>
      <w:r w:rsidRPr="001C719D">
        <w:rPr>
          <w:rFonts w:asciiTheme="minorBidi" w:eastAsia="Times New Roman" w:hAnsiTheme="minorBidi"/>
          <w:sz w:val="24"/>
          <w:szCs w:val="24"/>
          <w:lang w:val="en-US"/>
          <w:rPrChange w:id="1347" w:author="יוני גרינברג" w:date="2026-01-06T11:40:00Z">
            <w:rPr>
              <w:rFonts w:ascii="Times New Roman" w:eastAsia="Times New Roman" w:hAnsi="Times New Roman" w:cs="Times New Roman"/>
              <w:sz w:val="24"/>
              <w:szCs w:val="24"/>
              <w:lang w:val="en-US"/>
            </w:rPr>
          </w:rPrChange>
        </w:rPr>
        <w:tab/>
        <w:t>User ID (40 bits).</w:t>
      </w:r>
    </w:p>
    <w:p w14:paraId="42E6717A" w14:textId="77777777" w:rsidR="000562F9" w:rsidRPr="001C719D" w:rsidRDefault="000562F9" w:rsidP="00C1643B">
      <w:pPr>
        <w:shd w:val="clear" w:color="auto" w:fill="FFFFFF"/>
        <w:ind w:left="1800" w:right="580" w:hanging="360"/>
        <w:rPr>
          <w:rFonts w:asciiTheme="minorBidi" w:eastAsia="Times New Roman" w:hAnsiTheme="minorBidi"/>
          <w:sz w:val="24"/>
          <w:szCs w:val="24"/>
          <w:lang w:val="en-US"/>
          <w:rPrChange w:id="1348" w:author="יוני גרינברג" w:date="2026-01-06T11:40:00Z">
            <w:rPr>
              <w:rFonts w:ascii="Times New Roman" w:eastAsia="Times New Roman" w:hAnsi="Times New Roman" w:cs="Times New Roman"/>
              <w:sz w:val="24"/>
              <w:szCs w:val="24"/>
              <w:lang w:val="en-US"/>
            </w:rPr>
          </w:rPrChange>
        </w:rPr>
      </w:pPr>
      <w:r w:rsidRPr="001C719D">
        <w:rPr>
          <w:rFonts w:asciiTheme="minorBidi" w:eastAsia="Times New Roman" w:hAnsiTheme="minorBidi"/>
          <w:sz w:val="24"/>
          <w:szCs w:val="24"/>
          <w:lang w:val="en-US"/>
          <w:rPrChange w:id="1349" w:author="יוני גרינברג" w:date="2026-01-06T11:40:00Z">
            <w:rPr>
              <w:rFonts w:ascii="Times New Roman" w:eastAsia="Times New Roman" w:hAnsi="Times New Roman" w:cs="Times New Roman"/>
              <w:sz w:val="24"/>
              <w:szCs w:val="24"/>
              <w:lang w:val="en-US"/>
            </w:rPr>
          </w:rPrChange>
        </w:rPr>
        <w:lastRenderedPageBreak/>
        <w:t xml:space="preserve">3.  </w:t>
      </w:r>
      <w:r w:rsidRPr="001C719D">
        <w:rPr>
          <w:rFonts w:asciiTheme="minorBidi" w:eastAsia="Times New Roman" w:hAnsiTheme="minorBidi"/>
          <w:sz w:val="24"/>
          <w:szCs w:val="24"/>
          <w:lang w:val="en-US"/>
          <w:rPrChange w:id="1350" w:author="יוני גרינברג" w:date="2026-01-06T11:40:00Z">
            <w:rPr>
              <w:rFonts w:ascii="Times New Roman" w:eastAsia="Times New Roman" w:hAnsi="Times New Roman" w:cs="Times New Roman"/>
              <w:sz w:val="24"/>
              <w:szCs w:val="24"/>
              <w:lang w:val="en-US"/>
            </w:rPr>
          </w:rPrChange>
        </w:rPr>
        <w:tab/>
        <w:t>Separating character 'F' (4 bits).</w:t>
      </w:r>
    </w:p>
    <w:p w14:paraId="1D9C33CF" w14:textId="56949662" w:rsidR="000562F9" w:rsidRPr="001C719D" w:rsidRDefault="000562F9" w:rsidP="00C1643B">
      <w:pPr>
        <w:shd w:val="clear" w:color="auto" w:fill="FFFFFF"/>
        <w:spacing w:after="120"/>
        <w:ind w:left="1800" w:right="580" w:hanging="360"/>
        <w:rPr>
          <w:ins w:id="1351" w:author="בר הרוש" w:date="2026-01-03T17:16:00Z"/>
          <w:rFonts w:asciiTheme="minorBidi" w:eastAsia="Times New Roman" w:hAnsiTheme="minorBidi"/>
          <w:sz w:val="24"/>
          <w:szCs w:val="24"/>
          <w:lang w:val="en-US"/>
        </w:rPr>
      </w:pPr>
      <w:r w:rsidRPr="001C719D">
        <w:rPr>
          <w:rFonts w:asciiTheme="minorBidi" w:eastAsia="Times New Roman" w:hAnsiTheme="minorBidi"/>
          <w:sz w:val="24"/>
          <w:szCs w:val="24"/>
          <w:lang w:val="en-US"/>
          <w:rPrChange w:id="1352" w:author="יוני גרינברג" w:date="2026-01-06T11:40:00Z">
            <w:rPr>
              <w:rFonts w:ascii="Times New Roman" w:eastAsia="Times New Roman" w:hAnsi="Times New Roman" w:cs="Times New Roman"/>
              <w:sz w:val="24"/>
              <w:szCs w:val="24"/>
              <w:lang w:val="en-US"/>
            </w:rPr>
          </w:rPrChange>
        </w:rPr>
        <w:t>4.    Checksum (8 bits), calculated by summing the characters/digits of the data section.</w:t>
      </w:r>
    </w:p>
    <w:p w14:paraId="5FD03D7B" w14:textId="77777777" w:rsidR="00CF4142" w:rsidRPr="001C719D" w:rsidRDefault="00CF4142">
      <w:pPr>
        <w:shd w:val="clear" w:color="auto" w:fill="FFFFFF"/>
        <w:spacing w:after="120"/>
        <w:ind w:left="1083" w:right="580"/>
        <w:rPr>
          <w:rFonts w:asciiTheme="minorBidi" w:eastAsia="Times New Roman" w:hAnsiTheme="minorBidi"/>
          <w:sz w:val="24"/>
          <w:szCs w:val="24"/>
          <w:lang w:val="en-US"/>
          <w:rPrChange w:id="1353" w:author="יוני גרינברג" w:date="2026-01-06T11:40:00Z">
            <w:rPr>
              <w:rFonts w:ascii="Times New Roman" w:eastAsia="Times New Roman" w:hAnsi="Times New Roman" w:cs="Times New Roman"/>
              <w:sz w:val="24"/>
              <w:szCs w:val="24"/>
              <w:lang w:val="en-US"/>
            </w:rPr>
          </w:rPrChange>
        </w:rPr>
        <w:pPrChange w:id="1354" w:author="יוני גרינברג" w:date="2026-01-06T12:11:00Z">
          <w:pPr>
            <w:shd w:val="clear" w:color="auto" w:fill="FFFFFF"/>
            <w:spacing w:after="120"/>
            <w:ind w:left="1800" w:right="580" w:hanging="360"/>
          </w:pPr>
        </w:pPrChange>
      </w:pPr>
    </w:p>
    <w:p w14:paraId="0C7C418D" w14:textId="77777777" w:rsidR="000562F9" w:rsidRPr="001C719D" w:rsidRDefault="000562F9">
      <w:pPr>
        <w:shd w:val="clear" w:color="auto" w:fill="FFFFFF"/>
        <w:spacing w:after="120"/>
        <w:ind w:left="1083" w:right="580" w:hanging="360"/>
        <w:rPr>
          <w:rFonts w:asciiTheme="minorBidi" w:eastAsia="Times New Roman" w:hAnsiTheme="minorBidi"/>
          <w:sz w:val="24"/>
          <w:szCs w:val="24"/>
          <w:lang w:val="en-US"/>
          <w:rPrChange w:id="1355" w:author="יוני גרינברג" w:date="2026-01-06T11:40:00Z">
            <w:rPr>
              <w:rFonts w:ascii="Times New Roman" w:eastAsia="Times New Roman" w:hAnsi="Times New Roman" w:cs="Times New Roman"/>
              <w:lang w:val="en-US"/>
            </w:rPr>
          </w:rPrChange>
        </w:rPr>
        <w:pPrChange w:id="1356" w:author="יוני גרינברג" w:date="2026-01-06T12:11:00Z">
          <w:pPr>
            <w:shd w:val="clear" w:color="auto" w:fill="FFFFFF"/>
            <w:spacing w:after="120"/>
            <w:ind w:left="1800" w:right="580" w:hanging="360"/>
          </w:pPr>
        </w:pPrChange>
      </w:pPr>
      <w:r w:rsidRPr="001C719D">
        <w:rPr>
          <w:rFonts w:asciiTheme="minorBidi" w:eastAsia="Times New Roman" w:hAnsiTheme="minorBidi"/>
          <w:noProof/>
          <w:sz w:val="24"/>
          <w:szCs w:val="24"/>
          <w:rPrChange w:id="1357" w:author="יוני גרינברג" w:date="2026-01-06T11:40:00Z">
            <w:rPr>
              <w:rFonts w:ascii="Times New Roman" w:eastAsia="Times New Roman" w:hAnsi="Times New Roman" w:cs="Times New Roman"/>
              <w:noProof/>
            </w:rPr>
          </w:rPrChange>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86188" cy="2498787"/>
                    </a:xfrm>
                    <a:prstGeom prst="rect">
                      <a:avLst/>
                    </a:prstGeom>
                    <a:ln/>
                  </pic:spPr>
                </pic:pic>
              </a:graphicData>
            </a:graphic>
          </wp:inline>
        </w:drawing>
      </w:r>
    </w:p>
    <w:p w14:paraId="3A7FD0CA" w14:textId="5EFEF3EB" w:rsidR="00B41A02" w:rsidRPr="001C719D" w:rsidRDefault="007C56B1">
      <w:pPr>
        <w:shd w:val="clear" w:color="auto" w:fill="FFFFFF"/>
        <w:spacing w:after="120"/>
        <w:ind w:left="1083" w:right="580" w:firstLine="360"/>
        <w:rPr>
          <w:rFonts w:asciiTheme="minorBidi" w:eastAsia="Times New Roman" w:hAnsiTheme="minorBidi"/>
          <w:sz w:val="24"/>
          <w:szCs w:val="24"/>
          <w:lang w:val="en-US"/>
          <w:rPrChange w:id="1358" w:author="יוני גרינברג" w:date="2026-01-06T11:40:00Z">
            <w:rPr>
              <w:rFonts w:ascii="Times New Roman" w:eastAsia="Times New Roman" w:hAnsi="Times New Roman" w:cs="Times New Roman"/>
              <w:sz w:val="24"/>
              <w:szCs w:val="24"/>
              <w:lang w:val="en-US"/>
            </w:rPr>
          </w:rPrChange>
        </w:rPr>
        <w:pPrChange w:id="1359" w:author="יוני גרינברג" w:date="2026-01-06T12:11:00Z">
          <w:pPr>
            <w:shd w:val="clear" w:color="auto" w:fill="FFFFFF"/>
            <w:spacing w:after="120"/>
            <w:ind w:left="1080" w:right="580" w:firstLine="360"/>
          </w:pPr>
        </w:pPrChange>
      </w:pPr>
      <w:r w:rsidRPr="001C719D">
        <w:rPr>
          <w:rFonts w:asciiTheme="minorBidi" w:eastAsia="Times New Roman" w:hAnsiTheme="minorBidi"/>
          <w:b/>
          <w:bCs/>
          <w:sz w:val="24"/>
          <w:szCs w:val="24"/>
          <w:lang w:val="en-US"/>
          <w:rPrChange w:id="1360" w:author="יוני גרינברג" w:date="2026-01-06T11:40:00Z">
            <w:rPr>
              <w:rFonts w:ascii="Times New Roman" w:eastAsia="Times New Roman" w:hAnsi="Times New Roman" w:cs="Times New Roman"/>
              <w:b/>
              <w:bCs/>
              <w:sz w:val="24"/>
              <w:szCs w:val="24"/>
              <w:lang w:val="en-US"/>
            </w:rPr>
          </w:rPrChange>
        </w:rPr>
        <w:t>Figure 3:</w:t>
      </w:r>
      <w:r w:rsidRPr="001C719D">
        <w:rPr>
          <w:rFonts w:asciiTheme="minorBidi" w:eastAsia="Times New Roman" w:hAnsiTheme="minorBidi"/>
          <w:sz w:val="24"/>
          <w:szCs w:val="24"/>
          <w:lang w:val="en-US"/>
          <w:rPrChange w:id="1361" w:author="יוני גרינברג" w:date="2026-01-06T11:40:00Z">
            <w:rPr>
              <w:rFonts w:ascii="Times New Roman" w:eastAsia="Times New Roman" w:hAnsi="Times New Roman" w:cs="Times New Roman"/>
              <w:sz w:val="24"/>
              <w:szCs w:val="24"/>
              <w:lang w:val="en-US"/>
            </w:rPr>
          </w:rPrChange>
        </w:rPr>
        <w:t xml:space="preserve"> Schematic breakdown of the 56-bit Ultrasonic </w:t>
      </w:r>
      <w:ins w:id="1362" w:author="בר הרוש" w:date="2026-01-03T17:15:00Z">
        <w:r w:rsidR="00CF4142" w:rsidRPr="001C719D">
          <w:rPr>
            <w:rFonts w:asciiTheme="minorBidi" w:eastAsia="Times New Roman" w:hAnsiTheme="minorBidi"/>
            <w:sz w:val="24"/>
            <w:szCs w:val="24"/>
            <w:lang w:val="en-US"/>
          </w:rPr>
          <w:t>RTS/CTS</w:t>
        </w:r>
        <w:r w:rsidR="00CF4142" w:rsidRPr="001C719D">
          <w:rPr>
            <w:rFonts w:asciiTheme="minorBidi" w:eastAsia="Times New Roman" w:hAnsiTheme="minorBidi"/>
            <w:sz w:val="24"/>
            <w:szCs w:val="24"/>
            <w:lang w:val="en-US"/>
            <w:rPrChange w:id="1363" w:author="יוני גרינברג" w:date="2026-01-06T11:40:00Z">
              <w:rPr>
                <w:rFonts w:asciiTheme="minorBidi" w:eastAsia="Times New Roman" w:hAnsiTheme="minorBidi"/>
                <w:lang w:val="en-US"/>
              </w:rPr>
            </w:rPrChange>
          </w:rPr>
          <w:t xml:space="preserve"> </w:t>
        </w:r>
      </w:ins>
      <w:del w:id="1364" w:author="בר הרוש" w:date="2026-01-03T17:15:00Z">
        <w:r w:rsidRPr="001C719D" w:rsidDel="00CF4142">
          <w:rPr>
            <w:rFonts w:asciiTheme="minorBidi" w:eastAsia="Times New Roman" w:hAnsiTheme="minorBidi"/>
            <w:sz w:val="24"/>
            <w:szCs w:val="24"/>
            <w:lang w:val="en-US"/>
            <w:rPrChange w:id="1365" w:author="יוני גרינברג" w:date="2026-01-06T11:40:00Z">
              <w:rPr>
                <w:rFonts w:ascii="Times New Roman" w:eastAsia="Times New Roman" w:hAnsi="Times New Roman" w:cs="Times New Roman"/>
                <w:sz w:val="24"/>
                <w:szCs w:val="24"/>
                <w:lang w:val="en-US"/>
              </w:rPr>
            </w:rPrChange>
          </w:rPr>
          <w:delText xml:space="preserve">Data </w:delText>
        </w:r>
      </w:del>
      <w:r w:rsidR="00CF2B94" w:rsidRPr="001C719D">
        <w:rPr>
          <w:rFonts w:asciiTheme="minorBidi" w:eastAsia="Times New Roman" w:hAnsiTheme="minorBidi"/>
          <w:sz w:val="24"/>
          <w:szCs w:val="24"/>
          <w:lang w:val="en-US"/>
          <w:rPrChange w:id="1366" w:author="יוני גרינברג" w:date="2026-01-06T11:40:00Z">
            <w:rPr>
              <w:rFonts w:ascii="Times New Roman" w:eastAsia="Times New Roman" w:hAnsi="Times New Roman" w:cs="Times New Roman"/>
              <w:sz w:val="24"/>
              <w:szCs w:val="24"/>
              <w:lang w:val="en-US"/>
            </w:rPr>
          </w:rPrChange>
        </w:rPr>
        <w:t>Frame. (</w:t>
      </w:r>
      <w:r w:rsidR="00B41A02" w:rsidRPr="001C719D">
        <w:rPr>
          <w:rFonts w:asciiTheme="minorBidi" w:eastAsia="Times New Roman" w:hAnsiTheme="minorBidi"/>
          <w:sz w:val="24"/>
          <w:szCs w:val="24"/>
          <w:lang w:val="en-US"/>
          <w:rPrChange w:id="1367" w:author="יוני גרינברג" w:date="2026-01-06T11:40:00Z">
            <w:rPr>
              <w:rFonts w:ascii="Times New Roman" w:eastAsia="Times New Roman" w:hAnsi="Times New Roman" w:cs="Times New Roman"/>
              <w:sz w:val="24"/>
              <w:szCs w:val="24"/>
              <w:lang w:val="en-US"/>
            </w:rPr>
          </w:rPrChange>
        </w:rPr>
        <w:t>Figure Created by Google "nano banana pro" AI Model).</w:t>
      </w:r>
    </w:p>
    <w:p w14:paraId="449450D3" w14:textId="77777777" w:rsidR="00B41A02" w:rsidRPr="001C719D" w:rsidRDefault="00B41A02">
      <w:pPr>
        <w:shd w:val="clear" w:color="auto" w:fill="FFFFFF"/>
        <w:spacing w:after="120"/>
        <w:ind w:left="1083" w:right="580" w:hanging="360"/>
        <w:rPr>
          <w:rFonts w:asciiTheme="minorBidi" w:eastAsia="Times New Roman" w:hAnsiTheme="minorBidi"/>
          <w:sz w:val="24"/>
          <w:szCs w:val="24"/>
          <w:lang w:val="en-US"/>
          <w:rPrChange w:id="1368" w:author="יוני גרינברג" w:date="2026-01-06T11:40:00Z">
            <w:rPr>
              <w:rFonts w:ascii="Times New Roman" w:eastAsia="Times New Roman" w:hAnsi="Times New Roman" w:cs="Times New Roman"/>
              <w:lang w:val="en-US"/>
            </w:rPr>
          </w:rPrChange>
        </w:rPr>
        <w:pPrChange w:id="1369" w:author="יוני גרינברג" w:date="2026-01-06T12:11:00Z">
          <w:pPr>
            <w:shd w:val="clear" w:color="auto" w:fill="FFFFFF"/>
            <w:spacing w:after="120"/>
            <w:ind w:left="1800" w:right="580" w:hanging="360"/>
          </w:pPr>
        </w:pPrChange>
      </w:pPr>
    </w:p>
    <w:p w14:paraId="15EB7E4A"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370" w:author="יוני גרינברג" w:date="2026-01-06T11:40:00Z">
            <w:rPr>
              <w:rFonts w:ascii="Times New Roman" w:eastAsia="Times New Roman" w:hAnsi="Times New Roman" w:cs="Times New Roman"/>
              <w:lang w:val="en-US"/>
            </w:rPr>
          </w:rPrChange>
        </w:rPr>
        <w:pPrChange w:id="1371" w:author="יוני גרינברג" w:date="2026-01-06T12:11:00Z">
          <w:pPr>
            <w:shd w:val="clear" w:color="auto" w:fill="FFFFFF"/>
            <w:spacing w:after="120"/>
            <w:ind w:left="1080" w:right="580"/>
          </w:pPr>
        </w:pPrChange>
      </w:pPr>
    </w:p>
    <w:p w14:paraId="06589BFA" w14:textId="77777777" w:rsidR="000562F9" w:rsidRPr="001C719D" w:rsidRDefault="000562F9" w:rsidP="00217392">
      <w:pPr>
        <w:shd w:val="clear" w:color="auto" w:fill="FFFFFF"/>
        <w:spacing w:after="120"/>
        <w:ind w:right="580"/>
        <w:rPr>
          <w:rFonts w:asciiTheme="minorBidi" w:eastAsia="Times New Roman" w:hAnsiTheme="minorBidi"/>
          <w:b/>
          <w:bCs/>
          <w:sz w:val="24"/>
          <w:szCs w:val="24"/>
          <w:lang w:val="en-US"/>
          <w:rPrChange w:id="1372" w:author="יוני גרינברג" w:date="2026-01-06T11:40:00Z">
            <w:rPr>
              <w:rFonts w:ascii="Times New Roman" w:eastAsia="Times New Roman" w:hAnsi="Times New Roman" w:cs="Times New Roman"/>
              <w:sz w:val="24"/>
              <w:szCs w:val="24"/>
              <w:lang w:val="en-US"/>
            </w:rPr>
          </w:rPrChange>
        </w:rPr>
        <w:pPrChange w:id="1373" w:author="יוני גרינברג" w:date="2026-01-07T11:59:00Z" w16du:dateUtc="2026-01-07T09:59:00Z">
          <w:pPr>
            <w:shd w:val="clear" w:color="auto" w:fill="FFFFFF"/>
            <w:spacing w:after="120"/>
            <w:ind w:left="1080" w:right="580"/>
          </w:pPr>
        </w:pPrChange>
      </w:pPr>
      <w:r w:rsidRPr="001C719D">
        <w:rPr>
          <w:rFonts w:asciiTheme="minorBidi" w:eastAsia="Times New Roman" w:hAnsiTheme="minorBidi"/>
          <w:b/>
          <w:bCs/>
          <w:sz w:val="24"/>
          <w:szCs w:val="24"/>
          <w:lang w:val="en-US"/>
          <w:rPrChange w:id="1374" w:author="יוני גרינברג" w:date="2026-01-06T11:40:00Z">
            <w:rPr>
              <w:rFonts w:ascii="Times New Roman" w:eastAsia="Times New Roman" w:hAnsi="Times New Roman" w:cs="Times New Roman"/>
              <w:sz w:val="24"/>
              <w:szCs w:val="24"/>
              <w:lang w:val="en-US"/>
            </w:rPr>
          </w:rPrChange>
        </w:rPr>
        <w:t>3.2.2 Transmitter Implementation</w:t>
      </w:r>
    </w:p>
    <w:p w14:paraId="1064770D" w14:textId="77777777" w:rsidR="000562F9" w:rsidRPr="001C719D" w:rsidDel="00CF4142" w:rsidRDefault="000562F9">
      <w:pPr>
        <w:shd w:val="clear" w:color="auto" w:fill="FFFFFF"/>
        <w:spacing w:after="120"/>
        <w:ind w:left="1083" w:right="580"/>
        <w:rPr>
          <w:del w:id="1375" w:author="בר הרוש" w:date="2026-01-03T17:18:00Z"/>
          <w:rFonts w:asciiTheme="minorBidi" w:eastAsia="Times New Roman" w:hAnsiTheme="minorBidi"/>
          <w:sz w:val="24"/>
          <w:szCs w:val="24"/>
          <w:lang w:val="en-US"/>
        </w:rPr>
        <w:pPrChange w:id="137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377" w:author="יוני גרינברג" w:date="2026-01-06T11:40:00Z">
            <w:rPr>
              <w:rFonts w:ascii="Times New Roman" w:eastAsia="Times New Roman" w:hAnsi="Times New Roman" w:cs="Times New Roman"/>
              <w:sz w:val="24"/>
              <w:szCs w:val="24"/>
              <w:lang w:val="en-US"/>
            </w:rPr>
          </w:rPrChange>
        </w:rPr>
        <w:t>The transmission process uses the Android API's ‘AudioTrack’ or IOS API's ‘</w:t>
      </w:r>
      <w:proofErr w:type="spellStart"/>
      <w:r w:rsidRPr="001C719D">
        <w:rPr>
          <w:rFonts w:asciiTheme="minorBidi" w:eastAsia="Times New Roman" w:hAnsiTheme="minorBidi"/>
          <w:sz w:val="24"/>
          <w:szCs w:val="24"/>
          <w:lang w:val="en-US"/>
          <w:rPrChange w:id="1378" w:author="יוני גרינברג" w:date="2026-01-06T11:40:00Z">
            <w:rPr>
              <w:rFonts w:ascii="Times New Roman" w:eastAsia="Times New Roman" w:hAnsi="Times New Roman" w:cs="Times New Roman"/>
              <w:sz w:val="24"/>
              <w:szCs w:val="24"/>
              <w:lang w:val="en-US"/>
            </w:rPr>
          </w:rPrChange>
        </w:rPr>
        <w:t>AVAudioEngine</w:t>
      </w:r>
      <w:proofErr w:type="spellEnd"/>
      <w:r w:rsidRPr="001C719D">
        <w:rPr>
          <w:rFonts w:asciiTheme="minorBidi" w:eastAsia="Times New Roman" w:hAnsiTheme="minorBidi"/>
          <w:sz w:val="24"/>
          <w:szCs w:val="24"/>
          <w:lang w:val="en-US"/>
          <w:rPrChange w:id="1379" w:author="יוני גרינברג" w:date="2026-01-06T11:40:00Z">
            <w:rPr>
              <w:rFonts w:ascii="Times New Roman" w:eastAsia="Times New Roman" w:hAnsi="Times New Roman" w:cs="Times New Roman"/>
              <w:sz w:val="24"/>
              <w:szCs w:val="24"/>
              <w:lang w:val="en-US"/>
            </w:rPr>
          </w:rPrChange>
        </w:rPr>
        <w:t>’.</w:t>
      </w:r>
    </w:p>
    <w:p w14:paraId="52F929BC" w14:textId="77777777" w:rsidR="00CF4142" w:rsidRPr="001C719D" w:rsidRDefault="00CF4142">
      <w:pPr>
        <w:shd w:val="clear" w:color="auto" w:fill="FFFFFF"/>
        <w:spacing w:after="120"/>
        <w:ind w:left="1083" w:right="580"/>
        <w:rPr>
          <w:ins w:id="1380" w:author="בר הרוש" w:date="2026-01-03T17:18:00Z"/>
          <w:rFonts w:asciiTheme="minorBidi" w:eastAsia="Times New Roman" w:hAnsiTheme="minorBidi"/>
          <w:b/>
          <w:bCs/>
          <w:sz w:val="24"/>
          <w:szCs w:val="24"/>
          <w:lang w:val="en-US"/>
          <w:rPrChange w:id="1381" w:author="יוני גרינברג" w:date="2026-01-06T11:40:00Z">
            <w:rPr>
              <w:ins w:id="1382" w:author="בר הרוש" w:date="2026-01-03T17:18:00Z"/>
              <w:rFonts w:asciiTheme="minorBidi" w:eastAsia="Times New Roman" w:hAnsiTheme="minorBidi"/>
              <w:sz w:val="24"/>
              <w:szCs w:val="24"/>
              <w:lang w:val="en-US"/>
            </w:rPr>
          </w:rPrChange>
        </w:rPr>
        <w:pPrChange w:id="1383" w:author="יוני גרינברג" w:date="2026-01-06T12:11:00Z">
          <w:pPr>
            <w:shd w:val="clear" w:color="auto" w:fill="FFFFFF"/>
            <w:spacing w:after="120"/>
            <w:ind w:left="1080" w:right="580"/>
          </w:pPr>
        </w:pPrChange>
      </w:pPr>
      <w:ins w:id="1384" w:author="בר הרוש" w:date="2026-01-03T17:18:00Z">
        <w:r w:rsidRPr="001C719D">
          <w:rPr>
            <w:rFonts w:asciiTheme="minorBidi" w:eastAsia="Times New Roman" w:hAnsiTheme="minorBidi"/>
            <w:b/>
            <w:bCs/>
            <w:sz w:val="24"/>
            <w:szCs w:val="24"/>
            <w:lang w:val="en-US"/>
            <w:rPrChange w:id="1385" w:author="יוני גרינברג" w:date="2026-01-06T11:40:00Z">
              <w:rPr>
                <w:rFonts w:asciiTheme="minorBidi" w:eastAsia="Times New Roman" w:hAnsiTheme="minorBidi"/>
                <w:sz w:val="24"/>
                <w:szCs w:val="24"/>
                <w:lang w:val="en-US"/>
              </w:rPr>
            </w:rPrChange>
          </w:rPr>
          <w:t xml:space="preserve">Data Frame Structure: </w:t>
        </w:r>
        <w:commentRangeStart w:id="1386"/>
        <w:commentRangeEnd w:id="1386"/>
        <w:r w:rsidRPr="001C719D">
          <w:rPr>
            <w:rStyle w:val="a8"/>
            <w:rFonts w:asciiTheme="minorBidi" w:hAnsiTheme="minorBidi"/>
            <w:b/>
            <w:bCs/>
            <w:sz w:val="24"/>
            <w:szCs w:val="24"/>
            <w:rPrChange w:id="1387" w:author="יוני גרינברג" w:date="2026-01-06T11:40:00Z">
              <w:rPr>
                <w:rStyle w:val="a8"/>
                <w:rFonts w:asciiTheme="minorBidi" w:hAnsiTheme="minorBidi"/>
              </w:rPr>
            </w:rPrChange>
          </w:rPr>
          <w:commentReference w:id="1386"/>
        </w:r>
      </w:ins>
    </w:p>
    <w:p w14:paraId="3BC30656" w14:textId="77777777" w:rsidR="00CF4142" w:rsidRPr="001C719D" w:rsidRDefault="00CF4142" w:rsidP="00902E2E">
      <w:pPr>
        <w:spacing w:after="100" w:afterAutospacing="1" w:line="240" w:lineRule="auto"/>
        <w:ind w:left="1440"/>
        <w:rPr>
          <w:ins w:id="1388" w:author="בר הרוש" w:date="2026-01-03T17:18:00Z"/>
          <w:rFonts w:asciiTheme="minorBidi" w:eastAsia="Times New Roman" w:hAnsiTheme="minorBidi"/>
          <w:sz w:val="24"/>
          <w:szCs w:val="24"/>
          <w:lang w:val="en-US"/>
          <w:rPrChange w:id="1389" w:author="יוני גרינברג" w:date="2026-01-06T11:40:00Z">
            <w:rPr>
              <w:ins w:id="1390" w:author="בר הרוש" w:date="2026-01-03T17:18:00Z"/>
              <w:rFonts w:eastAsia="Times New Roman"/>
              <w:sz w:val="24"/>
              <w:szCs w:val="24"/>
              <w:lang w:val="en-US"/>
            </w:rPr>
          </w:rPrChange>
        </w:rPr>
        <w:pPrChange w:id="1391" w:author="יוני גרינברג" w:date="2026-01-07T12:24:00Z" w16du:dateUtc="2026-01-07T10:24:00Z">
          <w:pPr>
            <w:spacing w:after="100" w:afterAutospacing="1" w:line="240" w:lineRule="auto"/>
          </w:pPr>
        </w:pPrChange>
      </w:pPr>
      <w:ins w:id="1392" w:author="בר הרוש" w:date="2026-01-03T17:18:00Z">
        <w:r w:rsidRPr="001C719D">
          <w:rPr>
            <w:rFonts w:asciiTheme="minorBidi" w:eastAsia="Times New Roman" w:hAnsiTheme="minorBidi"/>
            <w:sz w:val="24"/>
            <w:szCs w:val="24"/>
            <w:lang w:val="en-US"/>
            <w:rPrChange w:id="1393" w:author="יוני גרינברג" w:date="2026-01-06T11:40:00Z">
              <w:rPr>
                <w:rFonts w:eastAsia="Times New Roman"/>
                <w:sz w:val="24"/>
                <w:szCs w:val="24"/>
                <w:lang w:val="en-US"/>
              </w:rPr>
            </w:rPrChange>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ins>
    </w:p>
    <w:p w14:paraId="43D6E071" w14:textId="77777777" w:rsidR="00CF4142" w:rsidRPr="001C719D" w:rsidRDefault="00CF4142" w:rsidP="00C1643B">
      <w:pPr>
        <w:spacing w:after="100" w:afterAutospacing="1" w:line="240" w:lineRule="auto"/>
        <w:ind w:left="1440"/>
        <w:rPr>
          <w:ins w:id="1394" w:author="בר הרוש" w:date="2026-01-03T17:18:00Z"/>
          <w:rFonts w:asciiTheme="minorBidi" w:eastAsia="Times New Roman" w:hAnsiTheme="minorBidi"/>
          <w:sz w:val="24"/>
          <w:szCs w:val="24"/>
          <w:lang w:val="en-US"/>
          <w:rPrChange w:id="1395" w:author="יוני גרינברג" w:date="2026-01-06T11:40:00Z">
            <w:rPr>
              <w:ins w:id="1396" w:author="בר הרוש" w:date="2026-01-03T17:18:00Z"/>
              <w:rFonts w:eastAsia="Times New Roman"/>
              <w:sz w:val="24"/>
              <w:szCs w:val="24"/>
              <w:lang w:val="en-US"/>
            </w:rPr>
          </w:rPrChange>
        </w:rPr>
        <w:pPrChange w:id="1397" w:author="יוני גרינברג" w:date="2026-01-07T12:16:00Z" w16du:dateUtc="2026-01-07T10:16:00Z">
          <w:pPr>
            <w:spacing w:after="100" w:afterAutospacing="1" w:line="240" w:lineRule="auto"/>
          </w:pPr>
        </w:pPrChange>
      </w:pPr>
      <w:ins w:id="1398" w:author="בר הרוש" w:date="2026-01-03T17:18:00Z">
        <w:r w:rsidRPr="001C719D">
          <w:rPr>
            <w:rFonts w:asciiTheme="minorBidi" w:eastAsia="Times New Roman" w:hAnsiTheme="minorBidi"/>
            <w:sz w:val="24"/>
            <w:szCs w:val="24"/>
            <w:lang w:val="en-US"/>
            <w:rPrChange w:id="1399" w:author="יוני גרינברג" w:date="2026-01-06T11:40:00Z">
              <w:rPr>
                <w:rFonts w:eastAsia="Times New Roman"/>
                <w:sz w:val="24"/>
                <w:szCs w:val="24"/>
                <w:lang w:val="en-US"/>
              </w:rPr>
            </w:rPrChange>
          </w:rPr>
          <w:t xml:space="preserve">The total fixed overhead per frame is </w:t>
        </w:r>
        <w:r w:rsidRPr="001C719D">
          <w:rPr>
            <w:rFonts w:asciiTheme="minorBidi" w:eastAsia="Times New Roman" w:hAnsiTheme="minorBidi"/>
            <w:b/>
            <w:bCs/>
            <w:sz w:val="24"/>
            <w:szCs w:val="24"/>
            <w:lang w:val="en-US"/>
            <w:rPrChange w:id="1400" w:author="יוני גרינברג" w:date="2026-01-06T11:40:00Z">
              <w:rPr>
                <w:rFonts w:eastAsia="Times New Roman"/>
                <w:b/>
                <w:bCs/>
                <w:sz w:val="24"/>
                <w:szCs w:val="24"/>
                <w:lang w:val="en-US"/>
              </w:rPr>
            </w:rPrChange>
          </w:rPr>
          <w:t>8 Bytes</w:t>
        </w:r>
        <w:r w:rsidRPr="001C719D">
          <w:rPr>
            <w:rFonts w:asciiTheme="minorBidi" w:eastAsia="Times New Roman" w:hAnsiTheme="minorBidi"/>
            <w:sz w:val="24"/>
            <w:szCs w:val="24"/>
            <w:lang w:val="en-US"/>
            <w:rPrChange w:id="1401" w:author="יוני גרינברג" w:date="2026-01-06T11:40:00Z">
              <w:rPr>
                <w:rFonts w:eastAsia="Times New Roman"/>
                <w:sz w:val="24"/>
                <w:szCs w:val="24"/>
                <w:lang w:val="en-US"/>
              </w:rPr>
            </w:rPrChange>
          </w:rPr>
          <w:t xml:space="preserve"> (approx. 32ms transmission time), ensuring high throughput for user data.</w:t>
        </w:r>
      </w:ins>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Change w:id="1402">
          <w:tblGrid>
            <w:gridCol w:w="851"/>
            <w:gridCol w:w="359"/>
            <w:gridCol w:w="851"/>
            <w:gridCol w:w="1357"/>
            <w:gridCol w:w="851"/>
            <w:gridCol w:w="646"/>
            <w:gridCol w:w="851"/>
            <w:gridCol w:w="1769"/>
            <w:gridCol w:w="851"/>
            <w:gridCol w:w="1823"/>
            <w:gridCol w:w="851"/>
          </w:tblGrid>
        </w:tblGridChange>
      </w:tblGrid>
      <w:tr w:rsidR="00C1643B" w:rsidRPr="001C719D" w14:paraId="1DC4C8E5" w14:textId="77777777" w:rsidTr="00C1643B">
        <w:trPr>
          <w:trHeight w:val="362"/>
          <w:tblHeader/>
          <w:tblCellSpacing w:w="15" w:type="dxa"/>
          <w:ins w:id="1403" w:author="בר הרוש" w:date="2026-01-03T17:18:00Z"/>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C1643B" w:rsidRDefault="00CF4142" w:rsidP="00C1643B">
            <w:pPr>
              <w:spacing w:line="240" w:lineRule="auto"/>
              <w:jc w:val="left"/>
              <w:rPr>
                <w:ins w:id="1404" w:author="בר הרוש" w:date="2026-01-03T17:18:00Z"/>
                <w:rFonts w:asciiTheme="minorBidi" w:eastAsia="Times New Roman" w:hAnsiTheme="minorBidi"/>
                <w:lang w:val="en-US"/>
                <w:rPrChange w:id="1405" w:author="יוני גרינברג" w:date="2026-01-07T12:15:00Z" w16du:dateUtc="2026-01-07T10:15:00Z">
                  <w:rPr>
                    <w:ins w:id="1406" w:author="בר הרוש" w:date="2026-01-03T17:18:00Z"/>
                    <w:rFonts w:eastAsia="Times New Roman"/>
                    <w:sz w:val="24"/>
                    <w:szCs w:val="24"/>
                    <w:lang w:val="en-US"/>
                  </w:rPr>
                </w:rPrChange>
              </w:rPr>
              <w:pPrChange w:id="1407" w:author="יוני גרינברג" w:date="2026-01-07T12:16:00Z" w16du:dateUtc="2026-01-07T10:16:00Z">
                <w:pPr>
                  <w:spacing w:line="240" w:lineRule="auto"/>
                </w:pPr>
              </w:pPrChange>
            </w:pPr>
            <w:ins w:id="1408" w:author="בר הרוש" w:date="2026-01-03T17:18:00Z">
              <w:r w:rsidRPr="00C1643B">
                <w:rPr>
                  <w:rFonts w:asciiTheme="minorBidi" w:eastAsia="Times New Roman" w:hAnsiTheme="minorBidi"/>
                  <w:b/>
                  <w:bCs/>
                  <w:lang w:val="en-US"/>
                  <w:rPrChange w:id="1409" w:author="יוני גרינברג" w:date="2026-01-07T12:15:00Z" w16du:dateUtc="2026-01-07T10:15:00Z">
                    <w:rPr>
                      <w:rFonts w:eastAsia="Times New Roman"/>
                      <w:b/>
                      <w:bCs/>
                      <w:sz w:val="24"/>
                      <w:szCs w:val="24"/>
                      <w:lang w:val="en-US"/>
                    </w:rPr>
                  </w:rPrChange>
                </w:rPr>
                <w:t>Order</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C1643B" w:rsidRDefault="00CF4142" w:rsidP="00C1643B">
            <w:pPr>
              <w:spacing w:line="240" w:lineRule="auto"/>
              <w:rPr>
                <w:ins w:id="1410" w:author="בר הרוש" w:date="2026-01-03T17:18:00Z"/>
                <w:rFonts w:asciiTheme="minorBidi" w:eastAsia="Times New Roman" w:hAnsiTheme="minorBidi"/>
                <w:lang w:val="en-US"/>
                <w:rPrChange w:id="1411" w:author="יוני גרינברג" w:date="2026-01-07T12:15:00Z" w16du:dateUtc="2026-01-07T10:15:00Z">
                  <w:rPr>
                    <w:ins w:id="1412" w:author="בר הרוש" w:date="2026-01-03T17:18:00Z"/>
                    <w:rFonts w:eastAsia="Times New Roman"/>
                    <w:sz w:val="24"/>
                    <w:szCs w:val="24"/>
                    <w:lang w:val="en-US"/>
                  </w:rPr>
                </w:rPrChange>
              </w:rPr>
            </w:pPr>
            <w:ins w:id="1413" w:author="בר הרוש" w:date="2026-01-03T17:18:00Z">
              <w:r w:rsidRPr="00C1643B">
                <w:rPr>
                  <w:rFonts w:asciiTheme="minorBidi" w:eastAsia="Times New Roman" w:hAnsiTheme="minorBidi"/>
                  <w:b/>
                  <w:bCs/>
                  <w:lang w:val="en-US"/>
                  <w:rPrChange w:id="1414" w:author="יוני גרינברג" w:date="2026-01-07T12:15:00Z" w16du:dateUtc="2026-01-07T10:15:00Z">
                    <w:rPr>
                      <w:rFonts w:eastAsia="Times New Roman"/>
                      <w:b/>
                      <w:bCs/>
                      <w:sz w:val="24"/>
                      <w:szCs w:val="24"/>
                      <w:lang w:val="en-US"/>
                    </w:rPr>
                  </w:rPrChange>
                </w:rPr>
                <w:t>Field Name</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C1643B" w:rsidRDefault="00CF4142" w:rsidP="00C1643B">
            <w:pPr>
              <w:spacing w:line="240" w:lineRule="auto"/>
              <w:rPr>
                <w:ins w:id="1415" w:author="בר הרוש" w:date="2026-01-03T17:18:00Z"/>
                <w:rFonts w:asciiTheme="minorBidi" w:eastAsia="Times New Roman" w:hAnsiTheme="minorBidi"/>
                <w:lang w:val="en-US"/>
                <w:rPrChange w:id="1416" w:author="יוני גרינברג" w:date="2026-01-07T12:15:00Z" w16du:dateUtc="2026-01-07T10:15:00Z">
                  <w:rPr>
                    <w:ins w:id="1417" w:author="בר הרוש" w:date="2026-01-03T17:18:00Z"/>
                    <w:rFonts w:eastAsia="Times New Roman"/>
                    <w:sz w:val="24"/>
                    <w:szCs w:val="24"/>
                    <w:lang w:val="en-US"/>
                  </w:rPr>
                </w:rPrChange>
              </w:rPr>
            </w:pPr>
            <w:ins w:id="1418" w:author="בר הרוש" w:date="2026-01-03T17:18:00Z">
              <w:r w:rsidRPr="00C1643B">
                <w:rPr>
                  <w:rFonts w:asciiTheme="minorBidi" w:eastAsia="Times New Roman" w:hAnsiTheme="minorBidi"/>
                  <w:b/>
                  <w:bCs/>
                  <w:lang w:val="en-US"/>
                  <w:rPrChange w:id="1419" w:author="יוני גרינברג" w:date="2026-01-07T12:15:00Z" w16du:dateUtc="2026-01-07T10:15:00Z">
                    <w:rPr>
                      <w:rFonts w:eastAsia="Times New Roman"/>
                      <w:b/>
                      <w:bCs/>
                      <w:sz w:val="24"/>
                      <w:szCs w:val="24"/>
                      <w:lang w:val="en-US"/>
                    </w:rPr>
                  </w:rPrChange>
                </w:rPr>
                <w:t>Size</w:t>
              </w:r>
            </w:ins>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C1643B" w:rsidRDefault="00CF4142" w:rsidP="00C1643B">
            <w:pPr>
              <w:spacing w:line="240" w:lineRule="auto"/>
              <w:rPr>
                <w:ins w:id="1420" w:author="בר הרוש" w:date="2026-01-03T17:18:00Z"/>
                <w:rFonts w:asciiTheme="minorBidi" w:eastAsia="Times New Roman" w:hAnsiTheme="minorBidi"/>
                <w:lang w:val="en-US"/>
                <w:rPrChange w:id="1421" w:author="יוני גרינברג" w:date="2026-01-07T12:15:00Z" w16du:dateUtc="2026-01-07T10:15:00Z">
                  <w:rPr>
                    <w:ins w:id="1422" w:author="בר הרוש" w:date="2026-01-03T17:18:00Z"/>
                    <w:rFonts w:eastAsia="Times New Roman"/>
                    <w:sz w:val="24"/>
                    <w:szCs w:val="24"/>
                    <w:lang w:val="en-US"/>
                  </w:rPr>
                </w:rPrChange>
              </w:rPr>
            </w:pPr>
            <w:ins w:id="1423" w:author="בר הרוש" w:date="2026-01-03T17:18:00Z">
              <w:r w:rsidRPr="00C1643B">
                <w:rPr>
                  <w:rFonts w:asciiTheme="minorBidi" w:eastAsia="Times New Roman" w:hAnsiTheme="minorBidi"/>
                  <w:b/>
                  <w:bCs/>
                  <w:lang w:val="en-US"/>
                  <w:rPrChange w:id="1424" w:author="יוני גרינברג" w:date="2026-01-07T12:15:00Z" w16du:dateUtc="2026-01-07T10:15:00Z">
                    <w:rPr>
                      <w:rFonts w:eastAsia="Times New Roman"/>
                      <w:b/>
                      <w:bCs/>
                      <w:sz w:val="24"/>
                      <w:szCs w:val="24"/>
                      <w:lang w:val="en-US"/>
                    </w:rPr>
                  </w:rPrChange>
                </w:rPr>
                <w:t>Value / Type</w:t>
              </w:r>
            </w:ins>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C1643B" w:rsidRDefault="00CF4142" w:rsidP="00C1643B">
            <w:pPr>
              <w:spacing w:line="240" w:lineRule="auto"/>
              <w:rPr>
                <w:ins w:id="1425" w:author="בר הרוש" w:date="2026-01-03T17:18:00Z"/>
                <w:rFonts w:asciiTheme="minorBidi" w:eastAsia="Times New Roman" w:hAnsiTheme="minorBidi"/>
                <w:lang w:val="en-US"/>
                <w:rPrChange w:id="1426" w:author="יוני גרינברג" w:date="2026-01-07T12:15:00Z" w16du:dateUtc="2026-01-07T10:15:00Z">
                  <w:rPr>
                    <w:ins w:id="1427" w:author="בר הרוש" w:date="2026-01-03T17:18:00Z"/>
                    <w:rFonts w:eastAsia="Times New Roman"/>
                    <w:sz w:val="24"/>
                    <w:szCs w:val="24"/>
                    <w:lang w:val="en-US"/>
                  </w:rPr>
                </w:rPrChange>
              </w:rPr>
            </w:pPr>
            <w:ins w:id="1428" w:author="בר הרוש" w:date="2026-01-03T17:18:00Z">
              <w:r w:rsidRPr="00C1643B">
                <w:rPr>
                  <w:rFonts w:asciiTheme="minorBidi" w:eastAsia="Times New Roman" w:hAnsiTheme="minorBidi"/>
                  <w:b/>
                  <w:bCs/>
                  <w:lang w:val="en-US"/>
                  <w:rPrChange w:id="1429" w:author="יוני גרינברג" w:date="2026-01-07T12:15:00Z" w16du:dateUtc="2026-01-07T10:15:00Z">
                    <w:rPr>
                      <w:rFonts w:eastAsia="Times New Roman"/>
                      <w:b/>
                      <w:bCs/>
                      <w:sz w:val="24"/>
                      <w:szCs w:val="24"/>
                      <w:lang w:val="en-US"/>
                    </w:rPr>
                  </w:rPrChange>
                </w:rPr>
                <w:t>Function</w:t>
              </w:r>
            </w:ins>
          </w:p>
        </w:tc>
      </w:tr>
      <w:tr w:rsidR="00C1643B" w:rsidRPr="00C1643B" w14:paraId="0D499654" w14:textId="77777777" w:rsidTr="00C1643B">
        <w:tblPrEx>
          <w:tblW w:w="10209" w:type="dxa"/>
          <w:tblCellSpacing w:w="15" w:type="dxa"/>
          <w:tblInd w:w="-481" w:type="dxa"/>
          <w:tblCellMar>
            <w:top w:w="15" w:type="dxa"/>
            <w:left w:w="15" w:type="dxa"/>
            <w:bottom w:w="15" w:type="dxa"/>
            <w:right w:w="15" w:type="dxa"/>
          </w:tblCellMar>
          <w:tblPrExChange w:id="1430"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1280"/>
          <w:tblCellSpacing w:w="15" w:type="dxa"/>
          <w:ins w:id="1431" w:author="בר הרוש" w:date="2026-01-03T17:18:00Z"/>
          <w:trPrChange w:id="1432" w:author="יוני גרינברג" w:date="2026-01-07T12:16:00Z" w16du:dateUtc="2026-01-07T10:16:00Z">
            <w:trPr>
              <w:gridAfter w:val="0"/>
              <w:trHeight w:val="1280"/>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43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0316FF0" w14:textId="77777777" w:rsidR="00CF4142" w:rsidRPr="00C1643B" w:rsidRDefault="00CF4142" w:rsidP="00C1643B">
            <w:pPr>
              <w:spacing w:line="240" w:lineRule="auto"/>
              <w:rPr>
                <w:ins w:id="1434" w:author="בר הרוש" w:date="2026-01-03T17:18:00Z"/>
                <w:rFonts w:asciiTheme="minorBidi" w:eastAsia="Times New Roman" w:hAnsiTheme="minorBidi"/>
                <w:lang w:val="en-US"/>
                <w:rPrChange w:id="1435" w:author="יוני גרינברג" w:date="2026-01-07T12:15:00Z" w16du:dateUtc="2026-01-07T10:15:00Z">
                  <w:rPr>
                    <w:ins w:id="1436" w:author="בר הרוש" w:date="2026-01-03T17:18:00Z"/>
                    <w:rFonts w:eastAsia="Times New Roman"/>
                    <w:sz w:val="24"/>
                    <w:szCs w:val="24"/>
                    <w:lang w:val="en-US"/>
                  </w:rPr>
                </w:rPrChange>
              </w:rPr>
            </w:pPr>
            <w:ins w:id="1437" w:author="בר הרוש" w:date="2026-01-03T17:18:00Z">
              <w:r w:rsidRPr="00C1643B">
                <w:rPr>
                  <w:rFonts w:asciiTheme="minorBidi" w:eastAsia="Times New Roman" w:hAnsiTheme="minorBidi"/>
                  <w:b/>
                  <w:bCs/>
                  <w:lang w:val="en-US"/>
                  <w:rPrChange w:id="1438" w:author="יוני גרינברג" w:date="2026-01-07T12:15:00Z" w16du:dateUtc="2026-01-07T10:15:00Z">
                    <w:rPr>
                      <w:rFonts w:eastAsia="Times New Roman"/>
                      <w:b/>
                      <w:bCs/>
                      <w:sz w:val="24"/>
                      <w:szCs w:val="24"/>
                      <w:lang w:val="en-US"/>
                    </w:rPr>
                  </w:rPrChange>
                </w:rPr>
                <w:t>1</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39"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33A02D8C" w14:textId="77777777" w:rsidR="00CF4142" w:rsidRPr="00C1643B" w:rsidRDefault="00CF4142" w:rsidP="00C1643B">
            <w:pPr>
              <w:spacing w:line="240" w:lineRule="auto"/>
              <w:rPr>
                <w:ins w:id="1440" w:author="בר הרוש" w:date="2026-01-03T17:18:00Z"/>
                <w:rFonts w:asciiTheme="minorBidi" w:eastAsia="Times New Roman" w:hAnsiTheme="minorBidi"/>
                <w:lang w:val="en-US"/>
                <w:rPrChange w:id="1441" w:author="יוני גרינברג" w:date="2026-01-07T12:15:00Z" w16du:dateUtc="2026-01-07T10:15:00Z">
                  <w:rPr>
                    <w:ins w:id="1442" w:author="בר הרוש" w:date="2026-01-03T17:18:00Z"/>
                    <w:rFonts w:eastAsia="Times New Roman"/>
                    <w:sz w:val="24"/>
                    <w:szCs w:val="24"/>
                    <w:lang w:val="en-US"/>
                  </w:rPr>
                </w:rPrChange>
              </w:rPr>
            </w:pPr>
            <w:ins w:id="1443" w:author="בר הרוש" w:date="2026-01-03T17:18:00Z">
              <w:r w:rsidRPr="00C1643B">
                <w:rPr>
                  <w:rFonts w:asciiTheme="minorBidi" w:eastAsia="Times New Roman" w:hAnsiTheme="minorBidi"/>
                  <w:b/>
                  <w:bCs/>
                  <w:lang w:val="en-US"/>
                  <w:rPrChange w:id="1444" w:author="יוני גרינברג" w:date="2026-01-07T12:15:00Z" w16du:dateUtc="2026-01-07T10:15:00Z">
                    <w:rPr>
                      <w:rFonts w:eastAsia="Times New Roman"/>
                      <w:b/>
                      <w:bCs/>
                      <w:sz w:val="24"/>
                      <w:szCs w:val="24"/>
                      <w:lang w:val="en-US"/>
                    </w:rPr>
                  </w:rPrChange>
                </w:rPr>
                <w:t>Preamble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45"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230018DF" w14:textId="77777777" w:rsidR="00CF4142" w:rsidRPr="00C1643B" w:rsidRDefault="00CF4142" w:rsidP="00C1643B">
            <w:pPr>
              <w:spacing w:line="240" w:lineRule="auto"/>
              <w:rPr>
                <w:ins w:id="1446" w:author="בר הרוש" w:date="2026-01-03T17:18:00Z"/>
                <w:rFonts w:asciiTheme="minorBidi" w:eastAsia="Times New Roman" w:hAnsiTheme="minorBidi"/>
                <w:lang w:val="en-US"/>
                <w:rPrChange w:id="1447" w:author="יוני גרינברג" w:date="2026-01-07T12:15:00Z" w16du:dateUtc="2026-01-07T10:15:00Z">
                  <w:rPr>
                    <w:ins w:id="1448" w:author="בר הרוש" w:date="2026-01-03T17:18:00Z"/>
                    <w:rFonts w:eastAsia="Times New Roman"/>
                    <w:sz w:val="24"/>
                    <w:szCs w:val="24"/>
                    <w:lang w:val="en-US"/>
                  </w:rPr>
                </w:rPrChange>
              </w:rPr>
            </w:pPr>
            <w:ins w:id="1449" w:author="בר הרוש" w:date="2026-01-03T17:18:00Z">
              <w:r w:rsidRPr="00C1643B">
                <w:rPr>
                  <w:rFonts w:asciiTheme="minorBidi" w:eastAsia="Times New Roman" w:hAnsiTheme="minorBidi"/>
                  <w:lang w:val="en-US"/>
                  <w:rPrChange w:id="1450" w:author="יוני גרינברג" w:date="2026-01-07T12:15:00Z" w16du:dateUtc="2026-01-07T10:15:00Z">
                    <w:rPr>
                      <w:rFonts w:eastAsia="Times New Roman"/>
                      <w:sz w:val="24"/>
                      <w:szCs w:val="24"/>
                      <w:lang w:val="en-US"/>
                    </w:rPr>
                  </w:rPrChange>
                </w:rPr>
                <w:t>4 Bytes</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51"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5C6E1A7" w14:textId="77777777" w:rsidR="00CF4142" w:rsidRPr="00C1643B" w:rsidRDefault="00CF4142" w:rsidP="00C1643B">
            <w:pPr>
              <w:spacing w:line="240" w:lineRule="auto"/>
              <w:rPr>
                <w:ins w:id="1452" w:author="בר הרוש" w:date="2026-01-03T17:18:00Z"/>
                <w:rFonts w:asciiTheme="minorBidi" w:eastAsia="Times New Roman" w:hAnsiTheme="minorBidi"/>
                <w:lang w:val="en-US"/>
                <w:rPrChange w:id="1453" w:author="יוני גרינברג" w:date="2026-01-07T12:15:00Z" w16du:dateUtc="2026-01-07T10:15:00Z">
                  <w:rPr>
                    <w:ins w:id="1454" w:author="בר הרוש" w:date="2026-01-03T17:18:00Z"/>
                    <w:rFonts w:eastAsia="Times New Roman"/>
                    <w:sz w:val="24"/>
                    <w:szCs w:val="24"/>
                    <w:lang w:val="en-US"/>
                  </w:rPr>
                </w:rPrChange>
              </w:rPr>
            </w:pPr>
            <w:ins w:id="1455" w:author="בר הרוש" w:date="2026-01-03T17:18:00Z">
              <w:r w:rsidRPr="00C1643B">
                <w:rPr>
                  <w:rFonts w:asciiTheme="minorBidi" w:eastAsia="Times New Roman" w:hAnsiTheme="minorBidi"/>
                  <w:lang w:val="en-US"/>
                  <w:rPrChange w:id="1456" w:author="יוני גרינברג" w:date="2026-01-07T12:15:00Z" w16du:dateUtc="2026-01-07T10:15:00Z">
                    <w:rPr>
                      <w:rFonts w:eastAsia="Times New Roman"/>
                      <w:sz w:val="20"/>
                      <w:szCs w:val="20"/>
                      <w:lang w:val="en-US"/>
                    </w:rPr>
                  </w:rPrChange>
                </w:rPr>
                <w:t>0xAAAAAAAA</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457"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49CB97D0" w14:textId="77777777" w:rsidR="00CF4142" w:rsidRPr="00C1643B" w:rsidRDefault="00CF4142" w:rsidP="00C1643B">
            <w:pPr>
              <w:spacing w:line="240" w:lineRule="auto"/>
              <w:rPr>
                <w:ins w:id="1458" w:author="בר הרוש" w:date="2026-01-03T17:18:00Z"/>
                <w:rFonts w:asciiTheme="minorBidi" w:eastAsia="Times New Roman" w:hAnsiTheme="minorBidi"/>
                <w:lang w:val="en-US"/>
                <w:rPrChange w:id="1459" w:author="יוני גרינברג" w:date="2026-01-07T12:15:00Z" w16du:dateUtc="2026-01-07T10:15:00Z">
                  <w:rPr>
                    <w:ins w:id="1460" w:author="בר הרוש" w:date="2026-01-03T17:18:00Z"/>
                    <w:rFonts w:eastAsia="Times New Roman"/>
                    <w:sz w:val="24"/>
                    <w:szCs w:val="24"/>
                    <w:lang w:val="en-US"/>
                  </w:rPr>
                </w:rPrChange>
              </w:rPr>
            </w:pPr>
            <w:ins w:id="1461" w:author="בר הרוש" w:date="2026-01-03T17:18:00Z">
              <w:r w:rsidRPr="00C1643B">
                <w:rPr>
                  <w:rFonts w:asciiTheme="minorBidi" w:eastAsia="Times New Roman" w:hAnsiTheme="minorBidi"/>
                  <w:b/>
                  <w:bCs/>
                  <w:lang w:val="en-US"/>
                  <w:rPrChange w:id="1462" w:author="יוני גרינברג" w:date="2026-01-07T12:15:00Z" w16du:dateUtc="2026-01-07T10:15:00Z">
                    <w:rPr>
                      <w:rFonts w:eastAsia="Times New Roman"/>
                      <w:b/>
                      <w:bCs/>
                      <w:sz w:val="24"/>
                      <w:szCs w:val="24"/>
                      <w:lang w:val="en-US"/>
                    </w:rPr>
                  </w:rPrChange>
                </w:rPr>
                <w:t>Synchronization:</w:t>
              </w:r>
              <w:r w:rsidRPr="00C1643B">
                <w:rPr>
                  <w:rFonts w:asciiTheme="minorBidi" w:eastAsia="Times New Roman" w:hAnsiTheme="minorBidi"/>
                  <w:lang w:val="en-US"/>
                  <w:rPrChange w:id="1463" w:author="יוני גרינברג" w:date="2026-01-07T12:15:00Z" w16du:dateUtc="2026-01-07T10:15:00Z">
                    <w:rPr>
                      <w:rFonts w:eastAsia="Times New Roman"/>
                      <w:sz w:val="24"/>
                      <w:szCs w:val="24"/>
                      <w:lang w:val="en-US"/>
                    </w:rPr>
                  </w:rPrChange>
                </w:rPr>
                <w:t xml:space="preserve"> A training sequence enabling the receiver to perform clock recovery and stabilize AGC (Automatic Gain Control).</w:t>
              </w:r>
            </w:ins>
          </w:p>
        </w:tc>
      </w:tr>
      <w:tr w:rsidR="00C1643B" w:rsidRPr="00C1643B" w14:paraId="7021A3A7" w14:textId="77777777" w:rsidTr="00C1643B">
        <w:tblPrEx>
          <w:tblW w:w="10209" w:type="dxa"/>
          <w:tblCellSpacing w:w="15" w:type="dxa"/>
          <w:tblInd w:w="-481" w:type="dxa"/>
          <w:tblCellMar>
            <w:top w:w="15" w:type="dxa"/>
            <w:left w:w="15" w:type="dxa"/>
            <w:bottom w:w="15" w:type="dxa"/>
            <w:right w:w="15" w:type="dxa"/>
          </w:tblCellMar>
          <w:tblPrExChange w:id="1464"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1053"/>
          <w:tblCellSpacing w:w="15" w:type="dxa"/>
          <w:ins w:id="1465" w:author="בר הרוש" w:date="2026-01-03T17:18:00Z"/>
          <w:trPrChange w:id="1466" w:author="יוני גרינברג" w:date="2026-01-07T12:16:00Z" w16du:dateUtc="2026-01-07T10:16:00Z">
            <w:trPr>
              <w:gridAfter w:val="0"/>
              <w:trHeight w:val="1053"/>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467"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6B12C240" w14:textId="77777777" w:rsidR="00CF4142" w:rsidRPr="00C1643B" w:rsidRDefault="00CF4142" w:rsidP="00C1643B">
            <w:pPr>
              <w:spacing w:line="240" w:lineRule="auto"/>
              <w:rPr>
                <w:ins w:id="1468" w:author="בר הרוש" w:date="2026-01-03T17:18:00Z"/>
                <w:rFonts w:asciiTheme="minorBidi" w:eastAsia="Times New Roman" w:hAnsiTheme="minorBidi"/>
                <w:lang w:val="en-US"/>
                <w:rPrChange w:id="1469" w:author="יוני גרינברג" w:date="2026-01-07T12:15:00Z" w16du:dateUtc="2026-01-07T10:15:00Z">
                  <w:rPr>
                    <w:ins w:id="1470" w:author="בר הרוש" w:date="2026-01-03T17:18:00Z"/>
                    <w:rFonts w:eastAsia="Times New Roman"/>
                    <w:sz w:val="24"/>
                    <w:szCs w:val="24"/>
                    <w:lang w:val="en-US"/>
                  </w:rPr>
                </w:rPrChange>
              </w:rPr>
            </w:pPr>
            <w:ins w:id="1471" w:author="בר הרוש" w:date="2026-01-03T17:18:00Z">
              <w:r w:rsidRPr="00C1643B">
                <w:rPr>
                  <w:rFonts w:asciiTheme="minorBidi" w:eastAsia="Times New Roman" w:hAnsiTheme="minorBidi"/>
                  <w:b/>
                  <w:bCs/>
                  <w:lang w:val="en-US"/>
                  <w:rPrChange w:id="1472" w:author="יוני גרינברג" w:date="2026-01-07T12:15:00Z" w16du:dateUtc="2026-01-07T10:15:00Z">
                    <w:rPr>
                      <w:rFonts w:eastAsia="Times New Roman"/>
                      <w:b/>
                      <w:bCs/>
                      <w:sz w:val="24"/>
                      <w:szCs w:val="24"/>
                      <w:lang w:val="en-US"/>
                    </w:rPr>
                  </w:rPrChange>
                </w:rPr>
                <w:lastRenderedPageBreak/>
                <w:t>2</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7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9B30FBB" w14:textId="77777777" w:rsidR="00CF4142" w:rsidRPr="00C1643B" w:rsidRDefault="00CF4142" w:rsidP="00C1643B">
            <w:pPr>
              <w:spacing w:line="240" w:lineRule="auto"/>
              <w:rPr>
                <w:ins w:id="1474" w:author="בר הרוש" w:date="2026-01-03T17:18:00Z"/>
                <w:rFonts w:asciiTheme="minorBidi" w:eastAsia="Times New Roman" w:hAnsiTheme="minorBidi"/>
                <w:lang w:val="en-US"/>
                <w:rPrChange w:id="1475" w:author="יוני גרינברג" w:date="2026-01-07T12:15:00Z" w16du:dateUtc="2026-01-07T10:15:00Z">
                  <w:rPr>
                    <w:ins w:id="1476" w:author="בר הרוש" w:date="2026-01-03T17:18:00Z"/>
                    <w:rFonts w:eastAsia="Times New Roman"/>
                    <w:sz w:val="24"/>
                    <w:szCs w:val="24"/>
                    <w:lang w:val="en-US"/>
                  </w:rPr>
                </w:rPrChange>
              </w:rPr>
            </w:pPr>
            <w:ins w:id="1477" w:author="בר הרוש" w:date="2026-01-03T17:18:00Z">
              <w:r w:rsidRPr="00C1643B">
                <w:rPr>
                  <w:rFonts w:asciiTheme="minorBidi" w:eastAsia="Times New Roman" w:hAnsiTheme="minorBidi"/>
                  <w:b/>
                  <w:bCs/>
                  <w:lang w:val="en-US"/>
                  <w:rPrChange w:id="1478" w:author="יוני גרינברג" w:date="2026-01-07T12:15:00Z" w16du:dateUtc="2026-01-07T10:15:00Z">
                    <w:rPr>
                      <w:rFonts w:eastAsia="Times New Roman"/>
                      <w:b/>
                      <w:bCs/>
                      <w:sz w:val="24"/>
                      <w:szCs w:val="24"/>
                      <w:lang w:val="en-US"/>
                    </w:rPr>
                  </w:rPrChange>
                </w:rPr>
                <w:t>Sync Word</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79"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56F43C9" w14:textId="77777777" w:rsidR="00CF4142" w:rsidRPr="00C1643B" w:rsidRDefault="00CF4142" w:rsidP="00C1643B">
            <w:pPr>
              <w:spacing w:line="240" w:lineRule="auto"/>
              <w:rPr>
                <w:ins w:id="1480" w:author="בר הרוש" w:date="2026-01-03T17:18:00Z"/>
                <w:rFonts w:asciiTheme="minorBidi" w:eastAsia="Times New Roman" w:hAnsiTheme="minorBidi"/>
                <w:lang w:val="en-US"/>
                <w:rPrChange w:id="1481" w:author="יוני גרינברג" w:date="2026-01-07T12:15:00Z" w16du:dateUtc="2026-01-07T10:15:00Z">
                  <w:rPr>
                    <w:ins w:id="1482" w:author="בר הרוש" w:date="2026-01-03T17:18:00Z"/>
                    <w:rFonts w:eastAsia="Times New Roman"/>
                    <w:sz w:val="24"/>
                    <w:szCs w:val="24"/>
                    <w:lang w:val="en-US"/>
                  </w:rPr>
                </w:rPrChange>
              </w:rPr>
            </w:pPr>
            <w:ins w:id="1483" w:author="בר הרוש" w:date="2026-01-03T17:18:00Z">
              <w:r w:rsidRPr="00C1643B">
                <w:rPr>
                  <w:rFonts w:asciiTheme="minorBidi" w:eastAsia="Times New Roman" w:hAnsiTheme="minorBidi"/>
                  <w:lang w:val="en-US"/>
                  <w:rPrChange w:id="1484"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485"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8886177" w14:textId="77777777" w:rsidR="00CF4142" w:rsidRPr="00C1643B" w:rsidRDefault="00CF4142" w:rsidP="00C1643B">
            <w:pPr>
              <w:spacing w:line="240" w:lineRule="auto"/>
              <w:rPr>
                <w:ins w:id="1486" w:author="בר הרוש" w:date="2026-01-03T17:18:00Z"/>
                <w:rFonts w:asciiTheme="minorBidi" w:eastAsia="Times New Roman" w:hAnsiTheme="minorBidi"/>
                <w:lang w:val="en-US"/>
                <w:rPrChange w:id="1487" w:author="יוני גרינברג" w:date="2026-01-07T12:15:00Z" w16du:dateUtc="2026-01-07T10:15:00Z">
                  <w:rPr>
                    <w:ins w:id="1488" w:author="בר הרוש" w:date="2026-01-03T17:18:00Z"/>
                    <w:rFonts w:eastAsia="Times New Roman"/>
                    <w:sz w:val="24"/>
                    <w:szCs w:val="24"/>
                    <w:lang w:val="en-US"/>
                  </w:rPr>
                </w:rPrChange>
              </w:rPr>
            </w:pPr>
            <w:ins w:id="1489" w:author="בר הרוש" w:date="2026-01-03T17:18:00Z">
              <w:r w:rsidRPr="00C1643B">
                <w:rPr>
                  <w:rFonts w:asciiTheme="minorBidi" w:eastAsia="Times New Roman" w:hAnsiTheme="minorBidi"/>
                  <w:lang w:val="en-US"/>
                  <w:rPrChange w:id="1490" w:author="יוני גרינברג" w:date="2026-01-07T12:15:00Z" w16du:dateUtc="2026-01-07T10:15:00Z">
                    <w:rPr>
                      <w:rFonts w:eastAsia="Times New Roman"/>
                      <w:sz w:val="20"/>
                      <w:szCs w:val="20"/>
                      <w:lang w:val="en-US"/>
                    </w:rPr>
                  </w:rPrChange>
                </w:rPr>
                <w:t>0xFF</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491"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30FFE5A" w14:textId="77777777" w:rsidR="00CF4142" w:rsidRPr="00C1643B" w:rsidRDefault="00CF4142" w:rsidP="00C1643B">
            <w:pPr>
              <w:spacing w:line="240" w:lineRule="auto"/>
              <w:rPr>
                <w:ins w:id="1492" w:author="בר הרוש" w:date="2026-01-03T17:18:00Z"/>
                <w:rFonts w:asciiTheme="minorBidi" w:eastAsia="Times New Roman" w:hAnsiTheme="minorBidi"/>
                <w:lang w:val="en-US"/>
                <w:rPrChange w:id="1493" w:author="יוני גרינברג" w:date="2026-01-07T12:15:00Z" w16du:dateUtc="2026-01-07T10:15:00Z">
                  <w:rPr>
                    <w:ins w:id="1494" w:author="בר הרוש" w:date="2026-01-03T17:18:00Z"/>
                    <w:rFonts w:eastAsia="Times New Roman"/>
                    <w:sz w:val="24"/>
                    <w:szCs w:val="24"/>
                    <w:lang w:val="en-US"/>
                  </w:rPr>
                </w:rPrChange>
              </w:rPr>
            </w:pPr>
            <w:ins w:id="1495" w:author="בר הרוש" w:date="2026-01-03T17:18:00Z">
              <w:r w:rsidRPr="00C1643B">
                <w:rPr>
                  <w:rFonts w:asciiTheme="minorBidi" w:eastAsia="Times New Roman" w:hAnsiTheme="minorBidi"/>
                  <w:b/>
                  <w:bCs/>
                  <w:lang w:val="en-US"/>
                  <w:rPrChange w:id="1496" w:author="יוני גרינברג" w:date="2026-01-07T12:15:00Z" w16du:dateUtc="2026-01-07T10:15:00Z">
                    <w:rPr>
                      <w:rFonts w:eastAsia="Times New Roman"/>
                      <w:b/>
                      <w:bCs/>
                      <w:sz w:val="24"/>
                      <w:szCs w:val="24"/>
                      <w:lang w:val="en-US"/>
                    </w:rPr>
                  </w:rPrChange>
                </w:rPr>
                <w:t>Start Delimiter:</w:t>
              </w:r>
              <w:r w:rsidRPr="00C1643B">
                <w:rPr>
                  <w:rFonts w:asciiTheme="minorBidi" w:eastAsia="Times New Roman" w:hAnsiTheme="minorBidi"/>
                  <w:lang w:val="en-US"/>
                  <w:rPrChange w:id="1497" w:author="יוני גרינברג" w:date="2026-01-07T12:15:00Z" w16du:dateUtc="2026-01-07T10:15:00Z">
                    <w:rPr>
                      <w:rFonts w:eastAsia="Times New Roman"/>
                      <w:sz w:val="24"/>
                      <w:szCs w:val="24"/>
                      <w:lang w:val="en-US"/>
                    </w:rPr>
                  </w:rPrChange>
                </w:rPr>
                <w:t xml:space="preserve"> A unique marker indicating the end of the training phase and the start of valid data.</w:t>
              </w:r>
            </w:ins>
          </w:p>
        </w:tc>
      </w:tr>
      <w:tr w:rsidR="00C1643B" w:rsidRPr="00C1643B" w14:paraId="0F9B6C86" w14:textId="77777777" w:rsidTr="00C1643B">
        <w:tblPrEx>
          <w:tblW w:w="10209" w:type="dxa"/>
          <w:tblCellSpacing w:w="15" w:type="dxa"/>
          <w:tblInd w:w="-481" w:type="dxa"/>
          <w:tblCellMar>
            <w:top w:w="15" w:type="dxa"/>
            <w:left w:w="15" w:type="dxa"/>
            <w:bottom w:w="15" w:type="dxa"/>
            <w:right w:w="15" w:type="dxa"/>
          </w:tblCellMar>
          <w:tblPrExChange w:id="1498"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826"/>
          <w:tblCellSpacing w:w="15" w:type="dxa"/>
          <w:ins w:id="1499" w:author="בר הרוש" w:date="2026-01-03T17:18:00Z"/>
          <w:trPrChange w:id="1500" w:author="יוני גרינברג" w:date="2026-01-07T12:16:00Z" w16du:dateUtc="2026-01-07T10:16:00Z">
            <w:trPr>
              <w:gridAfter w:val="0"/>
              <w:trHeight w:val="826"/>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501"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5291E54" w14:textId="77777777" w:rsidR="00CF4142" w:rsidRPr="00C1643B" w:rsidRDefault="00CF4142" w:rsidP="00C1643B">
            <w:pPr>
              <w:spacing w:line="240" w:lineRule="auto"/>
              <w:rPr>
                <w:ins w:id="1502" w:author="בר הרוש" w:date="2026-01-03T17:18:00Z"/>
                <w:rFonts w:asciiTheme="minorBidi" w:eastAsia="Times New Roman" w:hAnsiTheme="minorBidi"/>
                <w:lang w:val="en-US"/>
                <w:rPrChange w:id="1503" w:author="יוני גרינברג" w:date="2026-01-07T12:15:00Z" w16du:dateUtc="2026-01-07T10:15:00Z">
                  <w:rPr>
                    <w:ins w:id="1504" w:author="בר הרוש" w:date="2026-01-03T17:18:00Z"/>
                    <w:rFonts w:eastAsia="Times New Roman"/>
                    <w:sz w:val="24"/>
                    <w:szCs w:val="24"/>
                    <w:lang w:val="en-US"/>
                  </w:rPr>
                </w:rPrChange>
              </w:rPr>
            </w:pPr>
            <w:ins w:id="1505" w:author="בר הרוש" w:date="2026-01-03T17:18:00Z">
              <w:r w:rsidRPr="00C1643B">
                <w:rPr>
                  <w:rFonts w:asciiTheme="minorBidi" w:eastAsia="Times New Roman" w:hAnsiTheme="minorBidi"/>
                  <w:b/>
                  <w:bCs/>
                  <w:lang w:val="en-US"/>
                  <w:rPrChange w:id="1506" w:author="יוני גרינברג" w:date="2026-01-07T12:15:00Z" w16du:dateUtc="2026-01-07T10:15:00Z">
                    <w:rPr>
                      <w:rFonts w:eastAsia="Times New Roman"/>
                      <w:b/>
                      <w:bCs/>
                      <w:sz w:val="24"/>
                      <w:szCs w:val="24"/>
                      <w:lang w:val="en-US"/>
                    </w:rPr>
                  </w:rPrChange>
                </w:rPr>
                <w:t>3</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07"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57D596D" w14:textId="77777777" w:rsidR="00CF4142" w:rsidRPr="00C1643B" w:rsidRDefault="00CF4142" w:rsidP="00C1643B">
            <w:pPr>
              <w:spacing w:line="240" w:lineRule="auto"/>
              <w:rPr>
                <w:ins w:id="1508" w:author="בר הרוש" w:date="2026-01-03T17:18:00Z"/>
                <w:rFonts w:asciiTheme="minorBidi" w:eastAsia="Times New Roman" w:hAnsiTheme="minorBidi"/>
                <w:lang w:val="en-US"/>
                <w:rPrChange w:id="1509" w:author="יוני גרינברג" w:date="2026-01-07T12:15:00Z" w16du:dateUtc="2026-01-07T10:15:00Z">
                  <w:rPr>
                    <w:ins w:id="1510" w:author="בר הרוש" w:date="2026-01-03T17:18:00Z"/>
                    <w:rFonts w:eastAsia="Times New Roman"/>
                    <w:sz w:val="24"/>
                    <w:szCs w:val="24"/>
                    <w:lang w:val="en-US"/>
                  </w:rPr>
                </w:rPrChange>
              </w:rPr>
            </w:pPr>
            <w:ins w:id="1511" w:author="בר הרוש" w:date="2026-01-03T17:18:00Z">
              <w:r w:rsidRPr="00C1643B">
                <w:rPr>
                  <w:rFonts w:asciiTheme="minorBidi" w:eastAsia="Times New Roman" w:hAnsiTheme="minorBidi"/>
                  <w:b/>
                  <w:bCs/>
                  <w:lang w:val="en-US"/>
                  <w:rPrChange w:id="1512" w:author="יוני גרינברג" w:date="2026-01-07T12:15:00Z" w16du:dateUtc="2026-01-07T10:15:00Z">
                    <w:rPr>
                      <w:rFonts w:eastAsia="Times New Roman"/>
                      <w:b/>
                      <w:bCs/>
                      <w:sz w:val="24"/>
                      <w:szCs w:val="24"/>
                      <w:lang w:val="en-US"/>
                    </w:rPr>
                  </w:rPrChange>
                </w:rPr>
                <w:t>Frag Info</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1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4DC8D6E" w14:textId="77777777" w:rsidR="00CF4142" w:rsidRPr="00C1643B" w:rsidRDefault="00CF4142" w:rsidP="00C1643B">
            <w:pPr>
              <w:spacing w:line="240" w:lineRule="auto"/>
              <w:rPr>
                <w:ins w:id="1514" w:author="בר הרוש" w:date="2026-01-03T17:18:00Z"/>
                <w:rFonts w:asciiTheme="minorBidi" w:eastAsia="Times New Roman" w:hAnsiTheme="minorBidi"/>
                <w:lang w:val="en-US"/>
                <w:rPrChange w:id="1515" w:author="יוני גרינברג" w:date="2026-01-07T12:15:00Z" w16du:dateUtc="2026-01-07T10:15:00Z">
                  <w:rPr>
                    <w:ins w:id="1516" w:author="בר הרוש" w:date="2026-01-03T17:18:00Z"/>
                    <w:rFonts w:eastAsia="Times New Roman"/>
                    <w:sz w:val="24"/>
                    <w:szCs w:val="24"/>
                    <w:lang w:val="en-US"/>
                  </w:rPr>
                </w:rPrChange>
              </w:rPr>
            </w:pPr>
            <w:ins w:id="1517" w:author="בר הרוש" w:date="2026-01-03T17:18:00Z">
              <w:r w:rsidRPr="00C1643B">
                <w:rPr>
                  <w:rFonts w:asciiTheme="minorBidi" w:eastAsia="Times New Roman" w:hAnsiTheme="minorBidi"/>
                  <w:lang w:val="en-US"/>
                  <w:rPrChange w:id="1518"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19"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C2A7ED7" w14:textId="77777777" w:rsidR="00CF4142" w:rsidRPr="00C1643B" w:rsidRDefault="00CF4142" w:rsidP="00C1643B">
            <w:pPr>
              <w:spacing w:line="240" w:lineRule="auto"/>
              <w:rPr>
                <w:ins w:id="1520" w:author="בר הרוש" w:date="2026-01-03T17:18:00Z"/>
                <w:rFonts w:asciiTheme="minorBidi" w:eastAsia="Times New Roman" w:hAnsiTheme="minorBidi"/>
                <w:lang w:val="en-US"/>
                <w:rPrChange w:id="1521" w:author="יוני גרינברג" w:date="2026-01-07T12:15:00Z" w16du:dateUtc="2026-01-07T10:15:00Z">
                  <w:rPr>
                    <w:ins w:id="1522" w:author="בר הרוש" w:date="2026-01-03T17:18:00Z"/>
                    <w:rFonts w:eastAsia="Times New Roman"/>
                    <w:sz w:val="24"/>
                    <w:szCs w:val="24"/>
                    <w:lang w:val="en-US"/>
                  </w:rPr>
                </w:rPrChange>
              </w:rPr>
            </w:pPr>
            <w:ins w:id="1523" w:author="בר הרוש" w:date="2026-01-03T17:18:00Z">
              <w:r w:rsidRPr="00C1643B">
                <w:rPr>
                  <w:rFonts w:asciiTheme="minorBidi" w:eastAsia="Times New Roman" w:hAnsiTheme="minorBidi"/>
                  <w:lang w:val="en-US"/>
                  <w:rPrChange w:id="1524" w:author="יוני גרינברג" w:date="2026-01-07T12:15:00Z" w16du:dateUtc="2026-01-07T10:15:00Z">
                    <w:rPr>
                      <w:rFonts w:eastAsia="Times New Roman"/>
                      <w:sz w:val="24"/>
                      <w:szCs w:val="24"/>
                      <w:lang w:val="en-US"/>
                    </w:rPr>
                  </w:rPrChange>
                </w:rPr>
                <w:t>Bit-Packed</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525"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6550DBB0" w14:textId="77777777" w:rsidR="00CF4142" w:rsidRPr="00C1643B" w:rsidRDefault="00CF4142" w:rsidP="00C1643B">
            <w:pPr>
              <w:spacing w:line="240" w:lineRule="auto"/>
              <w:rPr>
                <w:ins w:id="1526" w:author="בר הרוש" w:date="2026-01-03T17:18:00Z"/>
                <w:rFonts w:asciiTheme="minorBidi" w:eastAsia="Times New Roman" w:hAnsiTheme="minorBidi"/>
                <w:lang w:val="en-US"/>
                <w:rPrChange w:id="1527" w:author="יוני גרינברג" w:date="2026-01-07T12:15:00Z" w16du:dateUtc="2026-01-07T10:15:00Z">
                  <w:rPr>
                    <w:ins w:id="1528" w:author="בר הרוש" w:date="2026-01-03T17:18:00Z"/>
                    <w:rFonts w:eastAsia="Times New Roman"/>
                    <w:sz w:val="24"/>
                    <w:szCs w:val="24"/>
                    <w:lang w:val="en-US"/>
                  </w:rPr>
                </w:rPrChange>
              </w:rPr>
            </w:pPr>
            <w:ins w:id="1529" w:author="בר הרוש" w:date="2026-01-03T17:18:00Z">
              <w:r w:rsidRPr="00C1643B">
                <w:rPr>
                  <w:rFonts w:asciiTheme="minorBidi" w:eastAsia="Times New Roman" w:hAnsiTheme="minorBidi"/>
                  <w:b/>
                  <w:bCs/>
                  <w:lang w:val="en-US"/>
                  <w:rPrChange w:id="1530" w:author="יוני גרינברג" w:date="2026-01-07T12:15:00Z" w16du:dateUtc="2026-01-07T10:15:00Z">
                    <w:rPr>
                      <w:rFonts w:eastAsia="Times New Roman"/>
                      <w:b/>
                      <w:bCs/>
                      <w:sz w:val="24"/>
                      <w:szCs w:val="24"/>
                      <w:lang w:val="en-US"/>
                    </w:rPr>
                  </w:rPrChange>
                </w:rPr>
                <w:t>Management:</w:t>
              </w:r>
              <w:r w:rsidRPr="00C1643B">
                <w:rPr>
                  <w:rFonts w:asciiTheme="minorBidi" w:eastAsia="Times New Roman" w:hAnsiTheme="minorBidi"/>
                  <w:lang w:val="en-US"/>
                  <w:rPrChange w:id="1531" w:author="יוני גרינברג" w:date="2026-01-07T12:15:00Z" w16du:dateUtc="2026-01-07T10:15:00Z">
                    <w:rPr>
                      <w:rFonts w:eastAsia="Times New Roman"/>
                      <w:sz w:val="24"/>
                      <w:szCs w:val="24"/>
                      <w:lang w:val="en-US"/>
                    </w:rPr>
                  </w:rPrChange>
                </w:rPr>
                <w:t xml:space="preserve"> Contains both the packet index and the total packet count.</w:t>
              </w:r>
            </w:ins>
          </w:p>
        </w:tc>
      </w:tr>
      <w:tr w:rsidR="00C1643B" w:rsidRPr="00C1643B" w14:paraId="727A8E5B" w14:textId="77777777" w:rsidTr="00C1643B">
        <w:tblPrEx>
          <w:tblW w:w="10209" w:type="dxa"/>
          <w:tblCellSpacing w:w="15" w:type="dxa"/>
          <w:tblInd w:w="-481" w:type="dxa"/>
          <w:tblCellMar>
            <w:top w:w="15" w:type="dxa"/>
            <w:left w:w="15" w:type="dxa"/>
            <w:bottom w:w="15" w:type="dxa"/>
            <w:right w:w="15" w:type="dxa"/>
          </w:tblCellMar>
          <w:tblPrExChange w:id="1532"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815"/>
          <w:tblCellSpacing w:w="15" w:type="dxa"/>
          <w:ins w:id="1533" w:author="בר הרוש" w:date="2026-01-03T17:18:00Z"/>
          <w:trPrChange w:id="1534" w:author="יוני גרינברג" w:date="2026-01-07T12:16:00Z" w16du:dateUtc="2026-01-07T10:16:00Z">
            <w:trPr>
              <w:gridAfter w:val="0"/>
              <w:trHeight w:val="815"/>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535"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30A7269" w14:textId="77777777" w:rsidR="00CF4142" w:rsidRPr="00C1643B" w:rsidRDefault="00CF4142" w:rsidP="00C1643B">
            <w:pPr>
              <w:spacing w:line="240" w:lineRule="auto"/>
              <w:rPr>
                <w:ins w:id="1536" w:author="בר הרוש" w:date="2026-01-03T17:18:00Z"/>
                <w:rFonts w:asciiTheme="minorBidi" w:eastAsia="Times New Roman" w:hAnsiTheme="minorBidi"/>
                <w:lang w:val="en-US"/>
                <w:rPrChange w:id="1537" w:author="יוני גרינברג" w:date="2026-01-07T12:15:00Z" w16du:dateUtc="2026-01-07T10:15:00Z">
                  <w:rPr>
                    <w:ins w:id="1538" w:author="בר הרוש" w:date="2026-01-03T17:18:00Z"/>
                    <w:rFonts w:eastAsia="Times New Roman"/>
                    <w:sz w:val="24"/>
                    <w:szCs w:val="24"/>
                    <w:lang w:val="en-US"/>
                  </w:rPr>
                </w:rPrChange>
              </w:rPr>
            </w:pPr>
            <w:ins w:id="1539" w:author="בר הרוש" w:date="2026-01-03T17:18:00Z">
              <w:r w:rsidRPr="00C1643B">
                <w:rPr>
                  <w:rFonts w:asciiTheme="minorBidi" w:eastAsia="Times New Roman" w:hAnsiTheme="minorBidi"/>
                  <w:b/>
                  <w:bCs/>
                  <w:lang w:val="en-US"/>
                  <w:rPrChange w:id="1540" w:author="יוני גרינברג" w:date="2026-01-07T12:15:00Z" w16du:dateUtc="2026-01-07T10:15:00Z">
                    <w:rPr>
                      <w:rFonts w:eastAsia="Times New Roman"/>
                      <w:b/>
                      <w:bCs/>
                      <w:sz w:val="24"/>
                      <w:szCs w:val="24"/>
                      <w:lang w:val="en-US"/>
                    </w:rPr>
                  </w:rPrChange>
                </w:rPr>
                <w:t>4</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41"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2D42D76" w14:textId="77777777" w:rsidR="00CF4142" w:rsidRPr="00C1643B" w:rsidRDefault="00CF4142" w:rsidP="00C1643B">
            <w:pPr>
              <w:spacing w:line="240" w:lineRule="auto"/>
              <w:rPr>
                <w:ins w:id="1542" w:author="בר הרוש" w:date="2026-01-03T17:18:00Z"/>
                <w:rFonts w:asciiTheme="minorBidi" w:eastAsia="Times New Roman" w:hAnsiTheme="minorBidi"/>
                <w:lang w:val="en-US"/>
                <w:rPrChange w:id="1543" w:author="יוני גרינברג" w:date="2026-01-07T12:15:00Z" w16du:dateUtc="2026-01-07T10:15:00Z">
                  <w:rPr>
                    <w:ins w:id="1544" w:author="בר הרוש" w:date="2026-01-03T17:18:00Z"/>
                    <w:rFonts w:eastAsia="Times New Roman"/>
                    <w:sz w:val="24"/>
                    <w:szCs w:val="24"/>
                    <w:lang w:val="en-US"/>
                  </w:rPr>
                </w:rPrChange>
              </w:rPr>
            </w:pPr>
            <w:ins w:id="1545" w:author="בר הרוש" w:date="2026-01-03T17:18:00Z">
              <w:r w:rsidRPr="00C1643B">
                <w:rPr>
                  <w:rFonts w:asciiTheme="minorBidi" w:eastAsia="Times New Roman" w:hAnsiTheme="minorBidi"/>
                  <w:b/>
                  <w:bCs/>
                  <w:lang w:val="en-US"/>
                  <w:rPrChange w:id="1546" w:author="יוני גרינברג" w:date="2026-01-07T12:15:00Z" w16du:dateUtc="2026-01-07T10:15:00Z">
                    <w:rPr>
                      <w:rFonts w:eastAsia="Times New Roman"/>
                      <w:b/>
                      <w:bCs/>
                      <w:sz w:val="24"/>
                      <w:szCs w:val="24"/>
                      <w:lang w:val="en-US"/>
                    </w:rPr>
                  </w:rPrChange>
                </w:rPr>
                <w:t>Length</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47"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0E109DE" w14:textId="77777777" w:rsidR="00CF4142" w:rsidRPr="00C1643B" w:rsidRDefault="00CF4142" w:rsidP="00C1643B">
            <w:pPr>
              <w:spacing w:line="240" w:lineRule="auto"/>
              <w:rPr>
                <w:ins w:id="1548" w:author="בר הרוש" w:date="2026-01-03T17:18:00Z"/>
                <w:rFonts w:asciiTheme="minorBidi" w:eastAsia="Times New Roman" w:hAnsiTheme="minorBidi"/>
                <w:lang w:val="en-US"/>
                <w:rPrChange w:id="1549" w:author="יוני גרינברג" w:date="2026-01-07T12:15:00Z" w16du:dateUtc="2026-01-07T10:15:00Z">
                  <w:rPr>
                    <w:ins w:id="1550" w:author="בר הרוש" w:date="2026-01-03T17:18:00Z"/>
                    <w:rFonts w:eastAsia="Times New Roman"/>
                    <w:sz w:val="24"/>
                    <w:szCs w:val="24"/>
                    <w:lang w:val="en-US"/>
                  </w:rPr>
                </w:rPrChange>
              </w:rPr>
            </w:pPr>
            <w:ins w:id="1551" w:author="בר הרוש" w:date="2026-01-03T17:18:00Z">
              <w:r w:rsidRPr="00C1643B">
                <w:rPr>
                  <w:rFonts w:asciiTheme="minorBidi" w:eastAsia="Times New Roman" w:hAnsiTheme="minorBidi"/>
                  <w:lang w:val="en-US"/>
                  <w:rPrChange w:id="1552"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5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6444692E" w14:textId="77777777" w:rsidR="00CF4142" w:rsidRPr="00C1643B" w:rsidRDefault="00CF4142" w:rsidP="00C1643B">
            <w:pPr>
              <w:spacing w:line="240" w:lineRule="auto"/>
              <w:rPr>
                <w:ins w:id="1554" w:author="בר הרוש" w:date="2026-01-03T17:18:00Z"/>
                <w:rFonts w:asciiTheme="minorBidi" w:eastAsia="Times New Roman" w:hAnsiTheme="minorBidi"/>
                <w:lang w:val="en-US"/>
                <w:rPrChange w:id="1555" w:author="יוני גרינברג" w:date="2026-01-07T12:15:00Z" w16du:dateUtc="2026-01-07T10:15:00Z">
                  <w:rPr>
                    <w:ins w:id="1556" w:author="בר הרוש" w:date="2026-01-03T17:18:00Z"/>
                    <w:rFonts w:eastAsia="Times New Roman"/>
                    <w:sz w:val="24"/>
                    <w:szCs w:val="24"/>
                    <w:lang w:val="en-US"/>
                  </w:rPr>
                </w:rPrChange>
              </w:rPr>
            </w:pPr>
            <w:ins w:id="1557" w:author="בר הרוש" w:date="2026-01-03T17:18:00Z">
              <w:r w:rsidRPr="00C1643B">
                <w:rPr>
                  <w:rFonts w:asciiTheme="minorBidi" w:eastAsia="Times New Roman" w:hAnsiTheme="minorBidi"/>
                  <w:lang w:val="en-US"/>
                  <w:rPrChange w:id="1558" w:author="יוני גרינברג" w:date="2026-01-07T12:15:00Z" w16du:dateUtc="2026-01-07T10:15:00Z">
                    <w:rPr>
                      <w:rFonts w:eastAsia="Times New Roman"/>
                      <w:sz w:val="20"/>
                      <w:szCs w:val="20"/>
                      <w:lang w:val="en-US"/>
                    </w:rPr>
                  </w:rPrChange>
                </w:rPr>
                <w:t>0x00</w:t>
              </w:r>
              <w:r w:rsidRPr="00C1643B">
                <w:rPr>
                  <w:rFonts w:asciiTheme="minorBidi" w:eastAsia="Times New Roman" w:hAnsiTheme="minorBidi"/>
                  <w:lang w:val="en-US"/>
                  <w:rPrChange w:id="1559" w:author="יוני גרינברג" w:date="2026-01-07T12:15:00Z" w16du:dateUtc="2026-01-07T10:15:00Z">
                    <w:rPr>
                      <w:rFonts w:eastAsia="Times New Roman"/>
                      <w:sz w:val="24"/>
                      <w:szCs w:val="24"/>
                      <w:lang w:val="en-US"/>
                    </w:rPr>
                  </w:rPrChange>
                </w:rPr>
                <w:t xml:space="preserve"> - </w:t>
              </w:r>
              <w:r w:rsidRPr="00C1643B">
                <w:rPr>
                  <w:rFonts w:asciiTheme="minorBidi" w:eastAsia="Times New Roman" w:hAnsiTheme="minorBidi"/>
                  <w:lang w:val="en-US"/>
                  <w:rPrChange w:id="1560" w:author="יוני גרינברג" w:date="2026-01-07T12:15:00Z" w16du:dateUtc="2026-01-07T10:15:00Z">
                    <w:rPr>
                      <w:rFonts w:eastAsia="Times New Roman"/>
                      <w:sz w:val="20"/>
                      <w:szCs w:val="20"/>
                      <w:lang w:val="en-US"/>
                    </w:rPr>
                  </w:rPrChange>
                </w:rPr>
                <w:t>0x40</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561"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2F83FA41" w14:textId="77777777" w:rsidR="00CF4142" w:rsidRPr="00C1643B" w:rsidRDefault="00CF4142" w:rsidP="00C1643B">
            <w:pPr>
              <w:spacing w:line="240" w:lineRule="auto"/>
              <w:rPr>
                <w:ins w:id="1562" w:author="בר הרוש" w:date="2026-01-03T17:18:00Z"/>
                <w:rFonts w:asciiTheme="minorBidi" w:eastAsia="Times New Roman" w:hAnsiTheme="minorBidi"/>
                <w:lang w:val="en-US"/>
                <w:rPrChange w:id="1563" w:author="יוני גרינברג" w:date="2026-01-07T12:15:00Z" w16du:dateUtc="2026-01-07T10:15:00Z">
                  <w:rPr>
                    <w:ins w:id="1564" w:author="בר הרוש" w:date="2026-01-03T17:18:00Z"/>
                    <w:rFonts w:eastAsia="Times New Roman"/>
                    <w:sz w:val="24"/>
                    <w:szCs w:val="24"/>
                    <w:lang w:val="en-US"/>
                  </w:rPr>
                </w:rPrChange>
              </w:rPr>
            </w:pPr>
            <w:ins w:id="1565" w:author="בר הרוש" w:date="2026-01-03T17:18:00Z">
              <w:r w:rsidRPr="00C1643B">
                <w:rPr>
                  <w:rFonts w:asciiTheme="minorBidi" w:eastAsia="Times New Roman" w:hAnsiTheme="minorBidi"/>
                  <w:b/>
                  <w:bCs/>
                  <w:lang w:val="en-US"/>
                  <w:rPrChange w:id="1566" w:author="יוני גרינברג" w:date="2026-01-07T12:15:00Z" w16du:dateUtc="2026-01-07T10:15:00Z">
                    <w:rPr>
                      <w:rFonts w:eastAsia="Times New Roman"/>
                      <w:b/>
                      <w:bCs/>
                      <w:sz w:val="24"/>
                      <w:szCs w:val="24"/>
                      <w:lang w:val="en-US"/>
                    </w:rPr>
                  </w:rPrChange>
                </w:rPr>
                <w:t>Payload Size:</w:t>
              </w:r>
              <w:r w:rsidRPr="00C1643B">
                <w:rPr>
                  <w:rFonts w:asciiTheme="minorBidi" w:eastAsia="Times New Roman" w:hAnsiTheme="minorBidi"/>
                  <w:lang w:val="en-US"/>
                  <w:rPrChange w:id="1567" w:author="יוני גרינברג" w:date="2026-01-07T12:15:00Z" w16du:dateUtc="2026-01-07T10:15:00Z">
                    <w:rPr>
                      <w:rFonts w:eastAsia="Times New Roman"/>
                      <w:sz w:val="24"/>
                      <w:szCs w:val="24"/>
                      <w:lang w:val="en-US"/>
                    </w:rPr>
                  </w:rPrChange>
                </w:rPr>
                <w:t xml:space="preserve"> Indicates the number of data bytes in the current frame (N$).</w:t>
              </w:r>
            </w:ins>
          </w:p>
        </w:tc>
      </w:tr>
      <w:tr w:rsidR="00C1643B" w:rsidRPr="00C1643B" w14:paraId="1A9935BF" w14:textId="77777777" w:rsidTr="00C1643B">
        <w:tblPrEx>
          <w:tblW w:w="10209" w:type="dxa"/>
          <w:tblCellSpacing w:w="15" w:type="dxa"/>
          <w:tblInd w:w="-481" w:type="dxa"/>
          <w:tblCellMar>
            <w:top w:w="15" w:type="dxa"/>
            <w:left w:w="15" w:type="dxa"/>
            <w:bottom w:w="15" w:type="dxa"/>
            <w:right w:w="15" w:type="dxa"/>
          </w:tblCellMar>
          <w:tblPrExChange w:id="1568"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600"/>
          <w:tblCellSpacing w:w="15" w:type="dxa"/>
          <w:ins w:id="1569" w:author="בר הרוש" w:date="2026-01-03T17:18:00Z"/>
          <w:trPrChange w:id="1570" w:author="יוני גרינברג" w:date="2026-01-07T12:16:00Z" w16du:dateUtc="2026-01-07T10:16:00Z">
            <w:trPr>
              <w:gridAfter w:val="0"/>
              <w:trHeight w:val="600"/>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571"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0FEBA474" w14:textId="77777777" w:rsidR="00CF4142" w:rsidRPr="00C1643B" w:rsidRDefault="00CF4142" w:rsidP="00C1643B">
            <w:pPr>
              <w:spacing w:line="240" w:lineRule="auto"/>
              <w:rPr>
                <w:ins w:id="1572" w:author="בר הרוש" w:date="2026-01-03T17:18:00Z"/>
                <w:rFonts w:asciiTheme="minorBidi" w:eastAsia="Times New Roman" w:hAnsiTheme="minorBidi"/>
                <w:lang w:val="en-US"/>
                <w:rPrChange w:id="1573" w:author="יוני גרינברג" w:date="2026-01-07T12:15:00Z" w16du:dateUtc="2026-01-07T10:15:00Z">
                  <w:rPr>
                    <w:ins w:id="1574" w:author="בר הרוש" w:date="2026-01-03T17:18:00Z"/>
                    <w:rFonts w:eastAsia="Times New Roman"/>
                    <w:sz w:val="24"/>
                    <w:szCs w:val="24"/>
                    <w:lang w:val="en-US"/>
                  </w:rPr>
                </w:rPrChange>
              </w:rPr>
            </w:pPr>
            <w:ins w:id="1575" w:author="בר הרוש" w:date="2026-01-03T17:18:00Z">
              <w:r w:rsidRPr="00C1643B">
                <w:rPr>
                  <w:rFonts w:asciiTheme="minorBidi" w:eastAsia="Times New Roman" w:hAnsiTheme="minorBidi"/>
                  <w:b/>
                  <w:bCs/>
                  <w:lang w:val="en-US"/>
                  <w:rPrChange w:id="1576" w:author="יוני גרינברג" w:date="2026-01-07T12:15:00Z" w16du:dateUtc="2026-01-07T10:15:00Z">
                    <w:rPr>
                      <w:rFonts w:eastAsia="Times New Roman"/>
                      <w:b/>
                      <w:bCs/>
                      <w:sz w:val="24"/>
                      <w:szCs w:val="24"/>
                      <w:lang w:val="en-US"/>
                    </w:rPr>
                  </w:rPrChange>
                </w:rPr>
                <w:t>5</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77"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E10C2CA" w14:textId="77777777" w:rsidR="00CF4142" w:rsidRPr="00C1643B" w:rsidRDefault="00CF4142" w:rsidP="00C1643B">
            <w:pPr>
              <w:spacing w:line="240" w:lineRule="auto"/>
              <w:rPr>
                <w:ins w:id="1578" w:author="בר הרוש" w:date="2026-01-03T17:18:00Z"/>
                <w:rFonts w:asciiTheme="minorBidi" w:eastAsia="Times New Roman" w:hAnsiTheme="minorBidi"/>
                <w:lang w:val="en-US"/>
                <w:rPrChange w:id="1579" w:author="יוני גרינברג" w:date="2026-01-07T12:15:00Z" w16du:dateUtc="2026-01-07T10:15:00Z">
                  <w:rPr>
                    <w:ins w:id="1580" w:author="בר הרוש" w:date="2026-01-03T17:18:00Z"/>
                    <w:rFonts w:eastAsia="Times New Roman"/>
                    <w:sz w:val="24"/>
                    <w:szCs w:val="24"/>
                    <w:lang w:val="en-US"/>
                  </w:rPr>
                </w:rPrChange>
              </w:rPr>
            </w:pPr>
            <w:ins w:id="1581" w:author="בר הרוש" w:date="2026-01-03T17:18:00Z">
              <w:r w:rsidRPr="00C1643B">
                <w:rPr>
                  <w:rFonts w:asciiTheme="minorBidi" w:eastAsia="Times New Roman" w:hAnsiTheme="minorBidi"/>
                  <w:b/>
                  <w:bCs/>
                  <w:lang w:val="en-US"/>
                  <w:rPrChange w:id="1582" w:author="יוני גרינברג" w:date="2026-01-07T12:15:00Z" w16du:dateUtc="2026-01-07T10:15:00Z">
                    <w:rPr>
                      <w:rFonts w:eastAsia="Times New Roman"/>
                      <w:b/>
                      <w:bCs/>
                      <w:sz w:val="24"/>
                      <w:szCs w:val="24"/>
                      <w:lang w:val="en-US"/>
                    </w:rPr>
                  </w:rPrChange>
                </w:rPr>
                <w:t>Payload</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8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440DB89E" w14:textId="77777777" w:rsidR="00CF4142" w:rsidRPr="00C1643B" w:rsidRDefault="00CF4142" w:rsidP="00C1643B">
            <w:pPr>
              <w:spacing w:line="240" w:lineRule="auto"/>
              <w:rPr>
                <w:ins w:id="1584" w:author="בר הרוש" w:date="2026-01-03T17:18:00Z"/>
                <w:rFonts w:asciiTheme="minorBidi" w:eastAsia="Times New Roman" w:hAnsiTheme="minorBidi"/>
                <w:lang w:val="en-US"/>
                <w:rPrChange w:id="1585" w:author="יוני גרינברג" w:date="2026-01-07T12:15:00Z" w16du:dateUtc="2026-01-07T10:15:00Z">
                  <w:rPr>
                    <w:ins w:id="1586" w:author="בר הרוש" w:date="2026-01-03T17:18:00Z"/>
                    <w:rFonts w:eastAsia="Times New Roman"/>
                    <w:sz w:val="24"/>
                    <w:szCs w:val="24"/>
                    <w:lang w:val="en-US"/>
                  </w:rPr>
                </w:rPrChange>
              </w:rPr>
            </w:pPr>
            <w:ins w:id="1587" w:author="בר הרוש" w:date="2026-01-03T17:18:00Z">
              <w:r w:rsidRPr="00C1643B">
                <w:rPr>
                  <w:rFonts w:asciiTheme="minorBidi" w:eastAsia="Times New Roman" w:hAnsiTheme="minorBidi"/>
                  <w:lang w:val="en-US"/>
                  <w:rPrChange w:id="1588" w:author="יוני גרינברג" w:date="2026-01-07T12:15:00Z" w16du:dateUtc="2026-01-07T10:15:00Z">
                    <w:rPr>
                      <w:rFonts w:eastAsia="Times New Roman"/>
                      <w:sz w:val="24"/>
                      <w:szCs w:val="24"/>
                      <w:lang w:val="en-US"/>
                    </w:rPr>
                  </w:rPrChange>
                </w:rPr>
                <w:t>N Bytes</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589"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D705B31" w14:textId="77777777" w:rsidR="00CF4142" w:rsidRPr="00C1643B" w:rsidRDefault="00CF4142" w:rsidP="00C1643B">
            <w:pPr>
              <w:spacing w:line="240" w:lineRule="auto"/>
              <w:rPr>
                <w:ins w:id="1590" w:author="בר הרוש" w:date="2026-01-03T17:18:00Z"/>
                <w:rFonts w:asciiTheme="minorBidi" w:eastAsia="Times New Roman" w:hAnsiTheme="minorBidi"/>
                <w:lang w:val="en-US"/>
                <w:rPrChange w:id="1591" w:author="יוני גרינברג" w:date="2026-01-07T12:15:00Z" w16du:dateUtc="2026-01-07T10:15:00Z">
                  <w:rPr>
                    <w:ins w:id="1592" w:author="בר הרוש" w:date="2026-01-03T17:18:00Z"/>
                    <w:rFonts w:eastAsia="Times New Roman"/>
                    <w:sz w:val="24"/>
                    <w:szCs w:val="24"/>
                    <w:lang w:val="en-US"/>
                  </w:rPr>
                </w:rPrChange>
              </w:rPr>
            </w:pPr>
            <w:ins w:id="1593" w:author="בר הרוש" w:date="2026-01-03T17:18:00Z">
              <w:r w:rsidRPr="00C1643B">
                <w:rPr>
                  <w:rFonts w:asciiTheme="minorBidi" w:eastAsia="Times New Roman" w:hAnsiTheme="minorBidi"/>
                  <w:lang w:val="en-US"/>
                  <w:rPrChange w:id="1594" w:author="יוני גרינברג" w:date="2026-01-07T12:15:00Z" w16du:dateUtc="2026-01-07T10:15:00Z">
                    <w:rPr>
                      <w:rFonts w:eastAsia="Times New Roman"/>
                      <w:sz w:val="24"/>
                      <w:szCs w:val="24"/>
                      <w:lang w:val="en-US"/>
                    </w:rPr>
                  </w:rPrChange>
                </w:rPr>
                <w:t>ASCII Data</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595"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A673FD1" w14:textId="77777777" w:rsidR="00CF4142" w:rsidRPr="00C1643B" w:rsidRDefault="00CF4142" w:rsidP="00C1643B">
            <w:pPr>
              <w:spacing w:line="240" w:lineRule="auto"/>
              <w:rPr>
                <w:ins w:id="1596" w:author="בר הרוש" w:date="2026-01-03T17:18:00Z"/>
                <w:rFonts w:asciiTheme="minorBidi" w:eastAsia="Times New Roman" w:hAnsiTheme="minorBidi"/>
                <w:lang w:val="en-US"/>
                <w:rPrChange w:id="1597" w:author="יוני גרינברג" w:date="2026-01-07T12:15:00Z" w16du:dateUtc="2026-01-07T10:15:00Z">
                  <w:rPr>
                    <w:ins w:id="1598" w:author="בר הרוש" w:date="2026-01-03T17:18:00Z"/>
                    <w:rFonts w:eastAsia="Times New Roman"/>
                    <w:sz w:val="24"/>
                    <w:szCs w:val="24"/>
                    <w:lang w:val="en-US"/>
                  </w:rPr>
                </w:rPrChange>
              </w:rPr>
            </w:pPr>
            <w:ins w:id="1599" w:author="בר הרוש" w:date="2026-01-03T17:18:00Z">
              <w:r w:rsidRPr="00C1643B">
                <w:rPr>
                  <w:rFonts w:asciiTheme="minorBidi" w:eastAsia="Times New Roman" w:hAnsiTheme="minorBidi"/>
                  <w:b/>
                  <w:bCs/>
                  <w:lang w:val="en-US"/>
                  <w:rPrChange w:id="1600" w:author="יוני גרינברג" w:date="2026-01-07T12:15:00Z" w16du:dateUtc="2026-01-07T10:15:00Z">
                    <w:rPr>
                      <w:rFonts w:eastAsia="Times New Roman"/>
                      <w:b/>
                      <w:bCs/>
                      <w:sz w:val="24"/>
                      <w:szCs w:val="24"/>
                      <w:lang w:val="en-US"/>
                    </w:rPr>
                  </w:rPrChange>
                </w:rPr>
                <w:t>User Data:</w:t>
              </w:r>
              <w:r w:rsidRPr="00C1643B">
                <w:rPr>
                  <w:rFonts w:asciiTheme="minorBidi" w:eastAsia="Times New Roman" w:hAnsiTheme="minorBidi"/>
                  <w:lang w:val="en-US"/>
                  <w:rPrChange w:id="1601" w:author="יוני גרינברג" w:date="2026-01-07T12:15:00Z" w16du:dateUtc="2026-01-07T10:15:00Z">
                    <w:rPr>
                      <w:rFonts w:eastAsia="Times New Roman"/>
                      <w:sz w:val="24"/>
                      <w:szCs w:val="24"/>
                      <w:lang w:val="en-US"/>
                    </w:rPr>
                  </w:rPrChange>
                </w:rPr>
                <w:t xml:space="preserve"> The actual text content being transmitted.</w:t>
              </w:r>
            </w:ins>
          </w:p>
        </w:tc>
      </w:tr>
      <w:tr w:rsidR="00C1643B" w:rsidRPr="00C1643B" w14:paraId="0C2046C4" w14:textId="77777777" w:rsidTr="00C1643B">
        <w:tblPrEx>
          <w:tblW w:w="10209" w:type="dxa"/>
          <w:tblCellSpacing w:w="15" w:type="dxa"/>
          <w:tblInd w:w="-481" w:type="dxa"/>
          <w:tblCellMar>
            <w:top w:w="15" w:type="dxa"/>
            <w:left w:w="15" w:type="dxa"/>
            <w:bottom w:w="15" w:type="dxa"/>
            <w:right w:w="15" w:type="dxa"/>
          </w:tblCellMar>
          <w:tblPrExChange w:id="1602" w:author="יוני גרינברג" w:date="2026-01-07T12:16:00Z" w16du:dateUtc="2026-01-07T10:16:00Z">
            <w:tblPrEx>
              <w:tblW w:w="10209" w:type="dxa"/>
              <w:tblCellSpacing w:w="15" w:type="dxa"/>
              <w:tblInd w:w="-1332" w:type="dxa"/>
              <w:tblCellMar>
                <w:top w:w="15" w:type="dxa"/>
                <w:left w:w="15" w:type="dxa"/>
                <w:bottom w:w="15" w:type="dxa"/>
                <w:right w:w="15" w:type="dxa"/>
              </w:tblCellMar>
            </w:tblPrEx>
          </w:tblPrExChange>
        </w:tblPrEx>
        <w:trPr>
          <w:trHeight w:val="588"/>
          <w:tblCellSpacing w:w="15" w:type="dxa"/>
          <w:ins w:id="1603" w:author="בר הרוש" w:date="2026-01-03T17:18:00Z"/>
          <w:trPrChange w:id="1604" w:author="יוני גרינברג" w:date="2026-01-07T12:16:00Z" w16du:dateUtc="2026-01-07T10:16:00Z">
            <w:trPr>
              <w:gridAfter w:val="0"/>
              <w:trHeight w:val="588"/>
              <w:tblCellSpacing w:w="15" w:type="dxa"/>
            </w:trPr>
          </w:trPrChange>
        </w:trPr>
        <w:tc>
          <w:tcPr>
            <w:tcW w:w="0" w:type="auto"/>
            <w:tcBorders>
              <w:top w:val="single" w:sz="6" w:space="0" w:color="auto"/>
              <w:left w:val="single" w:sz="6" w:space="0" w:color="auto"/>
              <w:bottom w:val="single" w:sz="6" w:space="0" w:color="auto"/>
              <w:right w:val="single" w:sz="6" w:space="0" w:color="auto"/>
            </w:tcBorders>
            <w:vAlign w:val="center"/>
            <w:hideMark/>
            <w:tcPrChange w:id="1605"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1CF4D4D8" w14:textId="77777777" w:rsidR="00CF4142" w:rsidRPr="00C1643B" w:rsidRDefault="00CF4142" w:rsidP="00C1643B">
            <w:pPr>
              <w:spacing w:line="240" w:lineRule="auto"/>
              <w:rPr>
                <w:ins w:id="1606" w:author="בר הרוש" w:date="2026-01-03T17:18:00Z"/>
                <w:rFonts w:asciiTheme="minorBidi" w:eastAsia="Times New Roman" w:hAnsiTheme="minorBidi"/>
                <w:lang w:val="en-US"/>
                <w:rPrChange w:id="1607" w:author="יוני גרינברג" w:date="2026-01-07T12:15:00Z" w16du:dateUtc="2026-01-07T10:15:00Z">
                  <w:rPr>
                    <w:ins w:id="1608" w:author="בר הרוש" w:date="2026-01-03T17:18:00Z"/>
                    <w:rFonts w:eastAsia="Times New Roman"/>
                    <w:sz w:val="24"/>
                    <w:szCs w:val="24"/>
                    <w:lang w:val="en-US"/>
                  </w:rPr>
                </w:rPrChange>
              </w:rPr>
            </w:pPr>
            <w:ins w:id="1609" w:author="בר הרוש" w:date="2026-01-03T17:18:00Z">
              <w:r w:rsidRPr="00C1643B">
                <w:rPr>
                  <w:rFonts w:asciiTheme="minorBidi" w:eastAsia="Times New Roman" w:hAnsiTheme="minorBidi"/>
                  <w:b/>
                  <w:bCs/>
                  <w:lang w:val="en-US"/>
                  <w:rPrChange w:id="1610" w:author="יוני גרינברג" w:date="2026-01-07T12:15:00Z" w16du:dateUtc="2026-01-07T10:15:00Z">
                    <w:rPr>
                      <w:rFonts w:eastAsia="Times New Roman"/>
                      <w:b/>
                      <w:bCs/>
                      <w:sz w:val="24"/>
                      <w:szCs w:val="24"/>
                      <w:lang w:val="en-US"/>
                    </w:rPr>
                  </w:rPrChange>
                </w:rPr>
                <w:t>6</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11"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77962C92" w14:textId="77777777" w:rsidR="00CF4142" w:rsidRPr="00C1643B" w:rsidRDefault="00CF4142" w:rsidP="00C1643B">
            <w:pPr>
              <w:spacing w:line="240" w:lineRule="auto"/>
              <w:rPr>
                <w:ins w:id="1612" w:author="בר הרוש" w:date="2026-01-03T17:18:00Z"/>
                <w:rFonts w:asciiTheme="minorBidi" w:eastAsia="Times New Roman" w:hAnsiTheme="minorBidi"/>
                <w:lang w:val="en-US"/>
                <w:rPrChange w:id="1613" w:author="יוני גרינברג" w:date="2026-01-07T12:15:00Z" w16du:dateUtc="2026-01-07T10:15:00Z">
                  <w:rPr>
                    <w:ins w:id="1614" w:author="בר הרוש" w:date="2026-01-03T17:18:00Z"/>
                    <w:rFonts w:eastAsia="Times New Roman"/>
                    <w:sz w:val="24"/>
                    <w:szCs w:val="24"/>
                    <w:lang w:val="en-US"/>
                  </w:rPr>
                </w:rPrChange>
              </w:rPr>
            </w:pPr>
            <w:ins w:id="1615" w:author="בר הרוש" w:date="2026-01-03T17:18:00Z">
              <w:r w:rsidRPr="00C1643B">
                <w:rPr>
                  <w:rFonts w:asciiTheme="minorBidi" w:eastAsia="Times New Roman" w:hAnsiTheme="minorBidi"/>
                  <w:b/>
                  <w:bCs/>
                  <w:lang w:val="en-US"/>
                  <w:rPrChange w:id="1616" w:author="יוני גרינברג" w:date="2026-01-07T12:15:00Z" w16du:dateUtc="2026-01-07T10:15:00Z">
                    <w:rPr>
                      <w:rFonts w:eastAsia="Times New Roman"/>
                      <w:b/>
                      <w:bCs/>
                      <w:sz w:val="24"/>
                      <w:szCs w:val="24"/>
                      <w:lang w:val="en-US"/>
                    </w:rPr>
                  </w:rPrChange>
                </w:rPr>
                <w:t>Checksum</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17"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5738CF87" w14:textId="77777777" w:rsidR="00CF4142" w:rsidRPr="00C1643B" w:rsidRDefault="00CF4142" w:rsidP="00C1643B">
            <w:pPr>
              <w:spacing w:line="240" w:lineRule="auto"/>
              <w:rPr>
                <w:ins w:id="1618" w:author="בר הרוש" w:date="2026-01-03T17:18:00Z"/>
                <w:rFonts w:asciiTheme="minorBidi" w:eastAsia="Times New Roman" w:hAnsiTheme="minorBidi"/>
                <w:lang w:val="en-US"/>
                <w:rPrChange w:id="1619" w:author="יוני גרינברג" w:date="2026-01-07T12:15:00Z" w16du:dateUtc="2026-01-07T10:15:00Z">
                  <w:rPr>
                    <w:ins w:id="1620" w:author="בר הרוש" w:date="2026-01-03T17:18:00Z"/>
                    <w:rFonts w:eastAsia="Times New Roman"/>
                    <w:sz w:val="24"/>
                    <w:szCs w:val="24"/>
                    <w:lang w:val="en-US"/>
                  </w:rPr>
                </w:rPrChange>
              </w:rPr>
            </w:pPr>
            <w:ins w:id="1621" w:author="בר הרוש" w:date="2026-01-03T17:18:00Z">
              <w:r w:rsidRPr="00C1643B">
                <w:rPr>
                  <w:rFonts w:asciiTheme="minorBidi" w:eastAsia="Times New Roman" w:hAnsiTheme="minorBidi"/>
                  <w:lang w:val="en-US"/>
                  <w:rPrChange w:id="1622" w:author="יוני גרינברג" w:date="2026-01-07T12:15:00Z" w16du:dateUtc="2026-01-07T10:15:00Z">
                    <w:rPr>
                      <w:rFonts w:eastAsia="Times New Roman"/>
                      <w:sz w:val="24"/>
                      <w:szCs w:val="24"/>
                      <w:lang w:val="en-US"/>
                    </w:rPr>
                  </w:rPrChange>
                </w:rPr>
                <w:t>1 Byte</w:t>
              </w:r>
            </w:ins>
          </w:p>
        </w:tc>
        <w:tc>
          <w:tcPr>
            <w:tcW w:w="0" w:type="auto"/>
            <w:tcBorders>
              <w:top w:val="single" w:sz="6" w:space="0" w:color="auto"/>
              <w:left w:val="single" w:sz="6" w:space="0" w:color="auto"/>
              <w:bottom w:val="single" w:sz="6" w:space="0" w:color="auto"/>
              <w:right w:val="single" w:sz="6" w:space="0" w:color="auto"/>
            </w:tcBorders>
            <w:vAlign w:val="center"/>
            <w:hideMark/>
            <w:tcPrChange w:id="1623" w:author="יוני גרינברג" w:date="2026-01-07T12:16:00Z" w16du:dateUtc="2026-01-07T10:16:00Z">
              <w:tcPr>
                <w:tcW w:w="0" w:type="auto"/>
                <w:gridSpan w:val="2"/>
                <w:tcBorders>
                  <w:top w:val="single" w:sz="6" w:space="0" w:color="auto"/>
                  <w:left w:val="single" w:sz="6" w:space="0" w:color="auto"/>
                  <w:bottom w:val="single" w:sz="6" w:space="0" w:color="auto"/>
                  <w:right w:val="single" w:sz="6" w:space="0" w:color="auto"/>
                </w:tcBorders>
                <w:vAlign w:val="center"/>
                <w:hideMark/>
              </w:tcPr>
            </w:tcPrChange>
          </w:tcPr>
          <w:p w14:paraId="397E5CDD" w14:textId="77777777" w:rsidR="00CF4142" w:rsidRPr="00C1643B" w:rsidRDefault="00CF4142" w:rsidP="00C1643B">
            <w:pPr>
              <w:spacing w:line="240" w:lineRule="auto"/>
              <w:rPr>
                <w:ins w:id="1624" w:author="בר הרוש" w:date="2026-01-03T17:18:00Z"/>
                <w:rFonts w:asciiTheme="minorBidi" w:eastAsia="Times New Roman" w:hAnsiTheme="minorBidi"/>
                <w:lang w:val="en-US"/>
                <w:rPrChange w:id="1625" w:author="יוני גרינברג" w:date="2026-01-07T12:15:00Z" w16du:dateUtc="2026-01-07T10:15:00Z">
                  <w:rPr>
                    <w:ins w:id="1626" w:author="בר הרוש" w:date="2026-01-03T17:18:00Z"/>
                    <w:rFonts w:eastAsia="Times New Roman"/>
                    <w:sz w:val="24"/>
                    <w:szCs w:val="24"/>
                    <w:lang w:val="en-US"/>
                  </w:rPr>
                </w:rPrChange>
              </w:rPr>
            </w:pPr>
            <w:ins w:id="1627" w:author="בר הרוש" w:date="2026-01-03T17:18:00Z">
              <w:r w:rsidRPr="00C1643B">
                <w:rPr>
                  <w:rFonts w:asciiTheme="minorBidi" w:eastAsia="Times New Roman" w:hAnsiTheme="minorBidi"/>
                  <w:lang w:val="en-US"/>
                  <w:rPrChange w:id="1628" w:author="יוני גרינברג" w:date="2026-01-07T12:15:00Z" w16du:dateUtc="2026-01-07T10:15:00Z">
                    <w:rPr>
                      <w:rFonts w:eastAsia="Times New Roman"/>
                      <w:sz w:val="24"/>
                      <w:szCs w:val="24"/>
                      <w:lang w:val="en-US"/>
                    </w:rPr>
                  </w:rPrChange>
                </w:rPr>
                <w:t>Calculated</w:t>
              </w:r>
            </w:ins>
          </w:p>
        </w:tc>
        <w:tc>
          <w:tcPr>
            <w:tcW w:w="2629" w:type="dxa"/>
            <w:tcBorders>
              <w:top w:val="single" w:sz="6" w:space="0" w:color="auto"/>
              <w:left w:val="single" w:sz="6" w:space="0" w:color="auto"/>
              <w:bottom w:val="single" w:sz="6" w:space="0" w:color="auto"/>
              <w:right w:val="single" w:sz="6" w:space="0" w:color="auto"/>
            </w:tcBorders>
            <w:vAlign w:val="center"/>
            <w:hideMark/>
            <w:tcPrChange w:id="1629" w:author="יוני גרינברג" w:date="2026-01-07T12:16:00Z" w16du:dateUtc="2026-01-07T10:16:00Z">
              <w:tcPr>
                <w:tcW w:w="2629" w:type="dxa"/>
                <w:gridSpan w:val="2"/>
                <w:tcBorders>
                  <w:top w:val="single" w:sz="6" w:space="0" w:color="auto"/>
                  <w:left w:val="single" w:sz="6" w:space="0" w:color="auto"/>
                  <w:bottom w:val="single" w:sz="6" w:space="0" w:color="auto"/>
                  <w:right w:val="single" w:sz="6" w:space="0" w:color="auto"/>
                </w:tcBorders>
                <w:vAlign w:val="center"/>
                <w:hideMark/>
              </w:tcPr>
            </w:tcPrChange>
          </w:tcPr>
          <w:p w14:paraId="3FBD5690" w14:textId="77777777" w:rsidR="00CF4142" w:rsidRPr="00C1643B" w:rsidRDefault="00CF4142" w:rsidP="00C1643B">
            <w:pPr>
              <w:spacing w:line="240" w:lineRule="auto"/>
              <w:rPr>
                <w:ins w:id="1630" w:author="בר הרוש" w:date="2026-01-03T17:18:00Z"/>
                <w:rFonts w:asciiTheme="minorBidi" w:eastAsia="Times New Roman" w:hAnsiTheme="minorBidi"/>
                <w:lang w:val="en-US"/>
                <w:rPrChange w:id="1631" w:author="יוני גרינברג" w:date="2026-01-07T12:15:00Z" w16du:dateUtc="2026-01-07T10:15:00Z">
                  <w:rPr>
                    <w:ins w:id="1632" w:author="בר הרוש" w:date="2026-01-03T17:18:00Z"/>
                    <w:rFonts w:eastAsia="Times New Roman"/>
                    <w:sz w:val="24"/>
                    <w:szCs w:val="24"/>
                    <w:lang w:val="en-US"/>
                  </w:rPr>
                </w:rPrChange>
              </w:rPr>
            </w:pPr>
            <w:ins w:id="1633" w:author="בר הרוש" w:date="2026-01-03T17:18:00Z">
              <w:r w:rsidRPr="00C1643B">
                <w:rPr>
                  <w:rFonts w:asciiTheme="minorBidi" w:eastAsia="Times New Roman" w:hAnsiTheme="minorBidi"/>
                  <w:b/>
                  <w:bCs/>
                  <w:lang w:val="en-US"/>
                  <w:rPrChange w:id="1634" w:author="יוני גרינברג" w:date="2026-01-07T12:15:00Z" w16du:dateUtc="2026-01-07T10:15:00Z">
                    <w:rPr>
                      <w:rFonts w:eastAsia="Times New Roman"/>
                      <w:b/>
                      <w:bCs/>
                      <w:sz w:val="24"/>
                      <w:szCs w:val="24"/>
                      <w:lang w:val="en-US"/>
                    </w:rPr>
                  </w:rPrChange>
                </w:rPr>
                <w:t>Integrity:</w:t>
              </w:r>
              <w:r w:rsidRPr="00C1643B">
                <w:rPr>
                  <w:rFonts w:asciiTheme="minorBidi" w:eastAsia="Times New Roman" w:hAnsiTheme="minorBidi"/>
                  <w:lang w:val="en-US"/>
                  <w:rPrChange w:id="1635" w:author="יוני גרינברג" w:date="2026-01-07T12:15:00Z" w16du:dateUtc="2026-01-07T10:15:00Z">
                    <w:rPr>
                      <w:rFonts w:eastAsia="Times New Roman"/>
                      <w:sz w:val="24"/>
                      <w:szCs w:val="24"/>
                      <w:lang w:val="en-US"/>
                    </w:rPr>
                  </w:rPrChange>
                </w:rPr>
                <w:t xml:space="preserve"> An XOR-based checksum for error detection.</w:t>
              </w:r>
            </w:ins>
          </w:p>
        </w:tc>
      </w:tr>
    </w:tbl>
    <w:p w14:paraId="108AEBCB" w14:textId="77777777" w:rsidR="00CF4142" w:rsidRPr="001C719D" w:rsidRDefault="00CF4142">
      <w:pPr>
        <w:ind w:left="1083"/>
        <w:rPr>
          <w:ins w:id="1636" w:author="בר הרוש" w:date="2026-01-03T17:18:00Z"/>
          <w:rFonts w:asciiTheme="minorBidi" w:hAnsiTheme="minorBidi"/>
          <w:b/>
          <w:bCs/>
          <w:sz w:val="24"/>
          <w:szCs w:val="24"/>
          <w:lang w:val="en-US"/>
          <w:rPrChange w:id="1637" w:author="יוני גרינברג" w:date="2026-01-06T11:40:00Z">
            <w:rPr>
              <w:ins w:id="1638" w:author="בר הרוש" w:date="2026-01-03T17:18:00Z"/>
              <w:rFonts w:asciiTheme="minorBidi" w:hAnsiTheme="minorBidi"/>
              <w:lang w:val="en-US"/>
            </w:rPr>
          </w:rPrChange>
        </w:rPr>
        <w:pPrChange w:id="1639" w:author="יוני גרינברג" w:date="2026-01-06T12:11:00Z">
          <w:pPr/>
        </w:pPrChange>
      </w:pPr>
      <w:ins w:id="1640" w:author="בר הרוש" w:date="2026-01-03T17:18:00Z">
        <w:r w:rsidRPr="001C719D">
          <w:rPr>
            <w:rFonts w:asciiTheme="minorBidi" w:eastAsia="Times New Roman" w:hAnsiTheme="minorBidi"/>
            <w:b/>
            <w:bCs/>
            <w:sz w:val="24"/>
            <w:szCs w:val="24"/>
            <w:lang w:val="en-US"/>
            <w:rPrChange w:id="1641" w:author="יוני גרינברג" w:date="2026-01-06T11:40:00Z">
              <w:rPr>
                <w:rFonts w:asciiTheme="minorBidi" w:eastAsia="Times New Roman" w:hAnsiTheme="minorBidi"/>
                <w:sz w:val="24"/>
                <w:szCs w:val="24"/>
                <w:lang w:val="en-US"/>
              </w:rPr>
            </w:rPrChange>
          </w:rPr>
          <w:t xml:space="preserve">Table 2: </w:t>
        </w:r>
        <w:r w:rsidRPr="001C719D">
          <w:rPr>
            <w:rFonts w:asciiTheme="minorBidi" w:eastAsia="Times New Roman" w:hAnsiTheme="minorBidi"/>
            <w:b/>
            <w:bCs/>
            <w:sz w:val="24"/>
            <w:szCs w:val="24"/>
            <w:rPrChange w:id="1642" w:author="יוני גרינברג" w:date="2026-01-06T11:40:00Z">
              <w:rPr>
                <w:rFonts w:asciiTheme="minorBidi" w:eastAsia="Times New Roman" w:hAnsiTheme="minorBidi"/>
                <w:sz w:val="24"/>
                <w:szCs w:val="24"/>
              </w:rPr>
            </w:rPrChange>
          </w:rPr>
          <w:t>Frame Layout Table</w:t>
        </w:r>
        <w:r w:rsidRPr="001C719D">
          <w:rPr>
            <w:rFonts w:asciiTheme="minorBidi" w:eastAsia="Times New Roman" w:hAnsiTheme="minorBidi"/>
            <w:b/>
            <w:bCs/>
            <w:sz w:val="24"/>
            <w:szCs w:val="24"/>
            <w:lang w:val="en-US"/>
            <w:rPrChange w:id="1643" w:author="יוני גרינברג" w:date="2026-01-06T11:40:00Z">
              <w:rPr>
                <w:rFonts w:asciiTheme="minorBidi" w:eastAsia="Times New Roman" w:hAnsiTheme="minorBidi"/>
                <w:sz w:val="24"/>
                <w:szCs w:val="24"/>
                <w:lang w:val="en-US"/>
              </w:rPr>
            </w:rPrChange>
          </w:rPr>
          <w:t xml:space="preserve"> [6]</w:t>
        </w:r>
      </w:ins>
    </w:p>
    <w:p w14:paraId="3C847B86" w14:textId="77777777" w:rsidR="00CF4142" w:rsidRPr="001C719D" w:rsidRDefault="00CF4142">
      <w:pPr>
        <w:shd w:val="clear" w:color="auto" w:fill="FFFFFF"/>
        <w:spacing w:after="120"/>
        <w:ind w:left="1083" w:right="580"/>
        <w:rPr>
          <w:ins w:id="1644" w:author="בר הרוש" w:date="2026-01-03T17:18:00Z"/>
          <w:rFonts w:asciiTheme="minorBidi" w:eastAsia="Times New Roman" w:hAnsiTheme="minorBidi"/>
          <w:sz w:val="24"/>
          <w:szCs w:val="24"/>
          <w:lang w:val="en-US"/>
        </w:rPr>
        <w:pPrChange w:id="1645" w:author="יוני גרינברג" w:date="2026-01-06T12:11:00Z">
          <w:pPr>
            <w:shd w:val="clear" w:color="auto" w:fill="FFFFFF"/>
            <w:spacing w:after="120"/>
            <w:ind w:left="1080" w:right="580"/>
          </w:pPr>
        </w:pPrChange>
      </w:pPr>
    </w:p>
    <w:p w14:paraId="4183A709" w14:textId="77777777" w:rsidR="00CF4142" w:rsidRPr="001C719D" w:rsidRDefault="00CF4142">
      <w:pPr>
        <w:shd w:val="clear" w:color="auto" w:fill="FFFFFF"/>
        <w:spacing w:after="120"/>
        <w:ind w:left="1083" w:right="580"/>
        <w:jc w:val="center"/>
        <w:rPr>
          <w:ins w:id="1646" w:author="בר הרוש" w:date="2026-01-03T17:18:00Z"/>
          <w:rFonts w:asciiTheme="minorBidi" w:eastAsia="Times New Roman" w:hAnsiTheme="minorBidi"/>
          <w:sz w:val="24"/>
          <w:szCs w:val="24"/>
          <w:lang w:val="en-US"/>
          <w:rPrChange w:id="1647" w:author="יוני גרינברג" w:date="2026-01-06T11:40:00Z">
            <w:rPr>
              <w:ins w:id="1648" w:author="בר הרוש" w:date="2026-01-03T17:18:00Z"/>
              <w:rFonts w:asciiTheme="minorBidi" w:eastAsia="Times New Roman" w:hAnsiTheme="minorBidi"/>
              <w:lang w:val="en-US"/>
            </w:rPr>
          </w:rPrChange>
        </w:rPr>
        <w:pPrChange w:id="1649" w:author="יוני גרינברג" w:date="2026-01-06T12:11:00Z">
          <w:pPr>
            <w:shd w:val="clear" w:color="auto" w:fill="FFFFFF"/>
            <w:spacing w:after="120"/>
            <w:ind w:left="1080" w:right="580"/>
            <w:jc w:val="center"/>
          </w:pPr>
        </w:pPrChange>
      </w:pPr>
      <w:ins w:id="1650" w:author="בר הרוש" w:date="2026-01-03T17:18:00Z">
        <w:r w:rsidRPr="001C719D">
          <w:rPr>
            <w:rFonts w:asciiTheme="minorBidi" w:eastAsia="Times New Roman" w:hAnsiTheme="minorBidi"/>
            <w:noProof/>
            <w:sz w:val="24"/>
            <w:szCs w:val="24"/>
            <w:lang w:val="en-US"/>
            <w:rPrChange w:id="1651" w:author="יוני גרינברג" w:date="2026-01-06T11:40:00Z">
              <w:rPr>
                <w:rFonts w:asciiTheme="minorBidi" w:eastAsia="Times New Roman" w:hAnsiTheme="minorBidi"/>
                <w:noProof/>
                <w:lang w:val="en-US"/>
              </w:rPr>
            </w:rPrChange>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ins>
    </w:p>
    <w:p w14:paraId="11D71B47" w14:textId="01DBACE5" w:rsidR="00447178" w:rsidRPr="001C719D" w:rsidDel="00CF4142" w:rsidRDefault="00CF4142">
      <w:pPr>
        <w:shd w:val="clear" w:color="auto" w:fill="FFFFFF"/>
        <w:spacing w:after="120"/>
        <w:ind w:left="1083" w:right="580" w:firstLine="360"/>
        <w:rPr>
          <w:del w:id="1652" w:author="בר הרוש" w:date="2026-01-03T17:18:00Z"/>
          <w:rFonts w:asciiTheme="minorBidi" w:eastAsia="Times New Roman" w:hAnsiTheme="minorBidi"/>
          <w:sz w:val="24"/>
          <w:szCs w:val="24"/>
          <w:lang w:val="en-US"/>
          <w:rPrChange w:id="1653" w:author="יוני גרינברג" w:date="2026-01-06T11:40:00Z">
            <w:rPr>
              <w:del w:id="1654" w:author="בר הרוש" w:date="2026-01-03T17:18:00Z"/>
              <w:rFonts w:ascii="Times New Roman" w:eastAsia="Times New Roman" w:hAnsi="Times New Roman" w:cs="Times New Roman"/>
              <w:sz w:val="24"/>
              <w:szCs w:val="24"/>
              <w:lang w:val="en-US"/>
            </w:rPr>
          </w:rPrChange>
        </w:rPr>
        <w:pPrChange w:id="1655" w:author="יוני גרינברג" w:date="2026-01-06T12:11:00Z">
          <w:pPr>
            <w:shd w:val="clear" w:color="auto" w:fill="FFFFFF"/>
            <w:spacing w:after="120"/>
            <w:ind w:left="1080" w:right="580"/>
          </w:pPr>
        </w:pPrChange>
      </w:pPr>
      <w:ins w:id="1656" w:author="בר הרוש" w:date="2026-01-03T17:18:00Z">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ins>
      <w:del w:id="1657" w:author="בר הרוש" w:date="2026-01-03T17:18:00Z">
        <w:r w:rsidR="00447178" w:rsidRPr="001C719D" w:rsidDel="00CF4142">
          <w:rPr>
            <w:rFonts w:asciiTheme="minorBidi" w:eastAsia="Times New Roman" w:hAnsiTheme="minorBidi"/>
            <w:sz w:val="24"/>
            <w:szCs w:val="24"/>
            <w:lang w:val="en-US"/>
            <w:rPrChange w:id="1658" w:author="יוני גרינברג" w:date="2026-01-06T11:40:00Z">
              <w:rPr>
                <w:rFonts w:ascii="Times New Roman" w:eastAsia="Times New Roman" w:hAnsi="Times New Roman" w:cs="Times New Roman"/>
                <w:sz w:val="24"/>
                <w:szCs w:val="24"/>
                <w:lang w:val="en-US"/>
              </w:rPr>
            </w:rPrChange>
          </w:rPr>
          <w:br/>
        </w:r>
      </w:del>
    </w:p>
    <w:p w14:paraId="7937EE28" w14:textId="7DC0F167" w:rsidR="000562F9" w:rsidRPr="001C719D" w:rsidRDefault="000562F9">
      <w:pPr>
        <w:shd w:val="clear" w:color="auto" w:fill="FFFFFF"/>
        <w:spacing w:after="120"/>
        <w:ind w:left="1083" w:right="580"/>
        <w:rPr>
          <w:rFonts w:asciiTheme="minorBidi" w:eastAsia="Times New Roman" w:hAnsiTheme="minorBidi"/>
          <w:sz w:val="24"/>
          <w:szCs w:val="24"/>
          <w:lang w:val="en-US"/>
          <w:rPrChange w:id="1659" w:author="יוני גרינברג" w:date="2026-01-06T11:40:00Z">
            <w:rPr>
              <w:rFonts w:ascii="Times New Roman" w:eastAsia="Times New Roman" w:hAnsi="Times New Roman" w:cs="Times New Roman"/>
              <w:sz w:val="24"/>
              <w:szCs w:val="24"/>
              <w:lang w:val="en-US"/>
            </w:rPr>
          </w:rPrChange>
        </w:rPr>
        <w:pPrChange w:id="166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661" w:author="יוני גרינברג" w:date="2026-01-06T11:40:00Z">
            <w:rPr>
              <w:rFonts w:ascii="Times New Roman" w:eastAsia="Times New Roman" w:hAnsi="Times New Roman" w:cs="Times New Roman"/>
              <w:sz w:val="24"/>
              <w:szCs w:val="24"/>
              <w:lang w:val="en-US"/>
            </w:rPr>
          </w:rPrChange>
        </w:rPr>
        <w:t>1</w:t>
      </w:r>
      <w:r w:rsidR="00EA459D" w:rsidRPr="001C719D">
        <w:rPr>
          <w:rFonts w:asciiTheme="minorBidi" w:eastAsia="Times New Roman" w:hAnsiTheme="minorBidi"/>
          <w:sz w:val="24"/>
          <w:szCs w:val="24"/>
          <w:lang w:val="en-US"/>
          <w:rPrChange w:id="1662" w:author="יוני גרינברג" w:date="2026-01-06T11:40:00Z">
            <w:rPr>
              <w:rFonts w:ascii="Times New Roman" w:eastAsia="Times New Roman" w:hAnsi="Times New Roman" w:cs="Times New Roman"/>
              <w:sz w:val="24"/>
              <w:szCs w:val="24"/>
              <w:lang w:val="en-US"/>
            </w:rPr>
          </w:rPrChange>
        </w:rPr>
        <w:t>. Tone</w:t>
      </w:r>
      <w:r w:rsidRPr="001C719D">
        <w:rPr>
          <w:rFonts w:asciiTheme="minorBidi" w:eastAsia="Times New Roman" w:hAnsiTheme="minorBidi"/>
          <w:sz w:val="24"/>
          <w:szCs w:val="24"/>
          <w:lang w:val="en-US"/>
          <w:rPrChange w:id="1663" w:author="יוני גרינברג" w:date="2026-01-06T11:40:00Z">
            <w:rPr>
              <w:rFonts w:ascii="Times New Roman" w:eastAsia="Times New Roman" w:hAnsi="Times New Roman" w:cs="Times New Roman"/>
              <w:sz w:val="24"/>
              <w:szCs w:val="24"/>
              <w:lang w:val="en-US"/>
            </w:rPr>
          </w:rPrChange>
        </w:rPr>
        <w:t xml:space="preserve"> Generation: The application iterates over the binary sequence (the frame) and assigns the corresponding high (20 </w:t>
      </w:r>
      <w:r w:rsidR="005018ED" w:rsidRPr="001C719D">
        <w:rPr>
          <w:rFonts w:asciiTheme="minorBidi" w:eastAsia="Times New Roman" w:hAnsiTheme="minorBidi"/>
          <w:sz w:val="24"/>
          <w:szCs w:val="24"/>
          <w:lang w:val="en-US"/>
          <w:rPrChange w:id="1664"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665" w:author="יוני גרינברג" w:date="2026-01-06T11:40:00Z">
            <w:rPr>
              <w:rFonts w:ascii="Times New Roman" w:eastAsia="Times New Roman" w:hAnsi="Times New Roman" w:cs="Times New Roman"/>
              <w:sz w:val="24"/>
              <w:szCs w:val="24"/>
              <w:lang w:val="en-US"/>
            </w:rPr>
          </w:rPrChange>
        </w:rPr>
        <w:t xml:space="preserve">) or low (18 </w:t>
      </w:r>
      <w:r w:rsidR="005018ED" w:rsidRPr="001C719D">
        <w:rPr>
          <w:rFonts w:asciiTheme="minorBidi" w:eastAsia="Times New Roman" w:hAnsiTheme="minorBidi"/>
          <w:sz w:val="24"/>
          <w:szCs w:val="24"/>
          <w:lang w:val="en-US"/>
          <w:rPrChange w:id="1666"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1667" w:author="יוני גרינברג" w:date="2026-01-06T11:40:00Z">
            <w:rPr>
              <w:rFonts w:ascii="Times New Roman" w:eastAsia="Times New Roman" w:hAnsi="Times New Roman" w:cs="Times New Roman"/>
              <w:sz w:val="24"/>
              <w:szCs w:val="24"/>
              <w:lang w:val="en-US"/>
            </w:rPr>
          </w:rPrChange>
        </w:rPr>
        <w:t>) frequency tone.</w:t>
      </w:r>
    </w:p>
    <w:p w14:paraId="71B87CD3" w14:textId="5B44F9AB" w:rsidR="000562F9" w:rsidRPr="001C719D" w:rsidRDefault="000562F9">
      <w:pPr>
        <w:shd w:val="clear" w:color="auto" w:fill="FFFFFF"/>
        <w:spacing w:after="120"/>
        <w:ind w:left="1083" w:right="580"/>
        <w:rPr>
          <w:rFonts w:asciiTheme="minorBidi" w:eastAsia="Times New Roman" w:hAnsiTheme="minorBidi"/>
          <w:sz w:val="24"/>
          <w:szCs w:val="24"/>
          <w:lang w:val="en-US"/>
          <w:rPrChange w:id="1668" w:author="יוני גרינברג" w:date="2026-01-06T11:40:00Z">
            <w:rPr>
              <w:rFonts w:ascii="Times New Roman" w:eastAsia="Times New Roman" w:hAnsi="Times New Roman" w:cs="Times New Roman"/>
              <w:sz w:val="24"/>
              <w:szCs w:val="24"/>
              <w:lang w:val="en-US"/>
            </w:rPr>
          </w:rPrChange>
        </w:rPr>
        <w:pPrChange w:id="166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670" w:author="יוני גרינברג" w:date="2026-01-06T11:40:00Z">
            <w:rPr>
              <w:rFonts w:ascii="Times New Roman" w:eastAsia="Times New Roman" w:hAnsi="Times New Roman" w:cs="Times New Roman"/>
              <w:sz w:val="24"/>
              <w:szCs w:val="24"/>
              <w:lang w:val="en-US"/>
            </w:rPr>
          </w:rPrChange>
        </w:rPr>
        <w:t>2</w:t>
      </w:r>
      <w:r w:rsidR="00EA459D" w:rsidRPr="001C719D">
        <w:rPr>
          <w:rFonts w:asciiTheme="minorBidi" w:eastAsia="Times New Roman" w:hAnsiTheme="minorBidi"/>
          <w:sz w:val="24"/>
          <w:szCs w:val="24"/>
          <w:lang w:val="en-US"/>
          <w:rPrChange w:id="1671" w:author="יוני גרינברג" w:date="2026-01-06T11:40:00Z">
            <w:rPr>
              <w:rFonts w:ascii="Times New Roman" w:eastAsia="Times New Roman" w:hAnsi="Times New Roman" w:cs="Times New Roman"/>
              <w:sz w:val="24"/>
              <w:szCs w:val="24"/>
              <w:lang w:val="en-US"/>
            </w:rPr>
          </w:rPrChange>
        </w:rPr>
        <w:t>. Audio</w:t>
      </w:r>
      <w:r w:rsidRPr="001C719D">
        <w:rPr>
          <w:rFonts w:asciiTheme="minorBidi" w:eastAsia="Times New Roman" w:hAnsiTheme="minorBidi"/>
          <w:sz w:val="24"/>
          <w:szCs w:val="24"/>
          <w:lang w:val="en-US"/>
          <w:rPrChange w:id="1672" w:author="יוני גרינברג" w:date="2026-01-06T11:40:00Z">
            <w:rPr>
              <w:rFonts w:ascii="Times New Roman" w:eastAsia="Times New Roman" w:hAnsi="Times New Roman" w:cs="Times New Roman"/>
              <w:sz w:val="24"/>
              <w:szCs w:val="24"/>
              <w:lang w:val="en-US"/>
            </w:rPr>
          </w:rPrChange>
        </w:rPr>
        <w:t xml:space="preserve"> Output: The synthesized audio track is played with the highest amplitude to transmit the data.</w:t>
      </w:r>
    </w:p>
    <w:p w14:paraId="4D999413" w14:textId="6709F491" w:rsidR="000562F9" w:rsidRPr="001C719D" w:rsidRDefault="000562F9">
      <w:pPr>
        <w:shd w:val="clear" w:color="auto" w:fill="FFFFFF"/>
        <w:spacing w:after="120"/>
        <w:ind w:left="1083" w:right="580"/>
        <w:rPr>
          <w:rFonts w:asciiTheme="minorBidi" w:eastAsia="Times New Roman" w:hAnsiTheme="minorBidi"/>
          <w:sz w:val="24"/>
          <w:szCs w:val="24"/>
          <w:lang w:val="en-US"/>
          <w:rPrChange w:id="1673" w:author="יוני גרינברג" w:date="2026-01-06T11:40:00Z">
            <w:rPr>
              <w:rFonts w:ascii="Times New Roman" w:eastAsia="Times New Roman" w:hAnsi="Times New Roman" w:cs="Times New Roman"/>
              <w:sz w:val="24"/>
              <w:szCs w:val="24"/>
              <w:lang w:val="en-US"/>
            </w:rPr>
          </w:rPrChange>
        </w:rPr>
        <w:pPrChange w:id="167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675" w:author="יוני גרינברג" w:date="2026-01-06T11:40:00Z">
            <w:rPr>
              <w:rFonts w:ascii="Times New Roman" w:eastAsia="Times New Roman" w:hAnsi="Times New Roman" w:cs="Times New Roman"/>
              <w:sz w:val="24"/>
              <w:szCs w:val="24"/>
              <w:lang w:val="en-US"/>
            </w:rPr>
          </w:rPrChange>
        </w:rPr>
        <w:lastRenderedPageBreak/>
        <w:t>3</w:t>
      </w:r>
      <w:r w:rsidR="00EA459D" w:rsidRPr="001C719D">
        <w:rPr>
          <w:rFonts w:asciiTheme="minorBidi" w:eastAsia="Times New Roman" w:hAnsiTheme="minorBidi"/>
          <w:sz w:val="24"/>
          <w:szCs w:val="24"/>
          <w:lang w:val="en-US"/>
          <w:rPrChange w:id="1676" w:author="יוני גרינברג" w:date="2026-01-06T11:40:00Z">
            <w:rPr>
              <w:rFonts w:ascii="Times New Roman" w:eastAsia="Times New Roman" w:hAnsi="Times New Roman" w:cs="Times New Roman"/>
              <w:sz w:val="24"/>
              <w:szCs w:val="24"/>
              <w:lang w:val="en-US"/>
            </w:rPr>
          </w:rPrChange>
        </w:rPr>
        <w:t>. Flow</w:t>
      </w:r>
      <w:r w:rsidRPr="001C719D">
        <w:rPr>
          <w:rFonts w:asciiTheme="minorBidi" w:eastAsia="Times New Roman" w:hAnsiTheme="minorBidi"/>
          <w:sz w:val="24"/>
          <w:szCs w:val="24"/>
          <w:lang w:val="en-US"/>
          <w:rPrChange w:id="1677" w:author="יוני גרינברג" w:date="2026-01-06T11:40:00Z">
            <w:rPr>
              <w:rFonts w:ascii="Times New Roman" w:eastAsia="Times New Roman" w:hAnsi="Times New Roman" w:cs="Times New Roman"/>
              <w:sz w:val="24"/>
              <w:szCs w:val="24"/>
              <w:lang w:val="en-US"/>
            </w:rPr>
          </w:rPrChange>
        </w:rPr>
        <w:t xml:space="preserve"> Control</w:t>
      </w:r>
      <w:r w:rsidR="00EA459D" w:rsidRPr="001C719D">
        <w:rPr>
          <w:rFonts w:asciiTheme="minorBidi" w:eastAsia="Times New Roman" w:hAnsiTheme="minorBidi"/>
          <w:sz w:val="24"/>
          <w:szCs w:val="24"/>
          <w:lang w:val="en-US"/>
          <w:rPrChange w:id="1678" w:author="יוני גרינברג" w:date="2026-01-06T11:40:00Z">
            <w:rPr>
              <w:rFonts w:ascii="Times New Roman" w:eastAsia="Times New Roman" w:hAnsi="Times New Roman" w:cs="Times New Roman"/>
              <w:sz w:val="24"/>
              <w:szCs w:val="24"/>
              <w:lang w:val="en-US"/>
            </w:rPr>
          </w:rPrChange>
        </w:rPr>
        <w:t>: Transmission</w:t>
      </w:r>
      <w:r w:rsidRPr="001C719D">
        <w:rPr>
          <w:rFonts w:asciiTheme="minorBidi" w:eastAsia="Times New Roman" w:hAnsiTheme="minorBidi"/>
          <w:sz w:val="24"/>
          <w:szCs w:val="24"/>
          <w:lang w:val="en-US"/>
          <w:rPrChange w:id="1679" w:author="יוני גרינברג" w:date="2026-01-06T11:40:00Z">
            <w:rPr>
              <w:rFonts w:ascii="Times New Roman" w:eastAsia="Times New Roman" w:hAnsi="Times New Roman" w:cs="Times New Roman"/>
              <w:sz w:val="24"/>
              <w:szCs w:val="24"/>
              <w:lang w:val="en-US"/>
            </w:rPr>
          </w:rPrChange>
        </w:rPr>
        <w:t xml:space="preserve"> is strictly controlled by the Collision Avoidance Protocol (Section 2) to ensure the channel is idle before sending.</w:t>
      </w:r>
    </w:p>
    <w:p w14:paraId="46D6801E" w14:textId="77777777" w:rsidR="00CF4142" w:rsidRPr="001C719D" w:rsidRDefault="000562F9">
      <w:pPr>
        <w:shd w:val="clear" w:color="auto" w:fill="FFFFFF"/>
        <w:spacing w:after="120"/>
        <w:ind w:left="1083" w:right="580"/>
        <w:rPr>
          <w:ins w:id="1680" w:author="בר הרוש" w:date="2026-01-03T17:19:00Z"/>
          <w:rFonts w:asciiTheme="minorBidi" w:eastAsia="Times New Roman" w:hAnsiTheme="minorBidi"/>
          <w:sz w:val="24"/>
          <w:szCs w:val="24"/>
          <w:lang w:val="en-US"/>
        </w:rPr>
        <w:pPrChange w:id="1681" w:author="יוני גרינברג" w:date="2026-01-06T12:11:00Z">
          <w:pPr>
            <w:shd w:val="clear" w:color="auto" w:fill="FFFFFF"/>
            <w:spacing w:after="120"/>
            <w:ind w:right="580"/>
          </w:pPr>
        </w:pPrChange>
      </w:pPr>
      <w:r w:rsidRPr="001C719D">
        <w:rPr>
          <w:rFonts w:asciiTheme="minorBidi" w:eastAsia="Times New Roman" w:hAnsiTheme="minorBidi"/>
          <w:sz w:val="24"/>
          <w:szCs w:val="24"/>
          <w:lang w:val="en-US"/>
          <w:rPrChange w:id="1682" w:author="יוני גרינברג" w:date="2026-01-06T11:40:00Z">
            <w:rPr>
              <w:rFonts w:ascii="Times New Roman" w:eastAsia="Times New Roman" w:hAnsi="Times New Roman" w:cs="Times New Roman"/>
              <w:sz w:val="24"/>
              <w:szCs w:val="24"/>
              <w:lang w:val="en-US"/>
            </w:rPr>
          </w:rPrChange>
        </w:rPr>
        <w:t xml:space="preserve"> </w:t>
      </w:r>
      <w:ins w:id="1683" w:author="בר הרוש" w:date="2026-01-03T17:19:00Z">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ins>
    </w:p>
    <w:p w14:paraId="2DFDDD16" w14:textId="2F435134" w:rsidR="00CF4142" w:rsidRPr="001C719D" w:rsidRDefault="00CF4142">
      <w:pPr>
        <w:shd w:val="clear" w:color="auto" w:fill="FFFFFF"/>
        <w:ind w:left="1083" w:right="580"/>
        <w:rPr>
          <w:ins w:id="1684" w:author="בר הרוש" w:date="2026-01-03T17:19:00Z"/>
          <w:rFonts w:asciiTheme="minorBidi" w:eastAsia="Times New Roman" w:hAnsiTheme="minorBidi"/>
          <w:sz w:val="24"/>
          <w:szCs w:val="24"/>
          <w:lang w:val="en-US"/>
        </w:rPr>
        <w:pPrChange w:id="1685" w:author="יוני גרינברג" w:date="2026-01-06T12:11:00Z">
          <w:pPr>
            <w:shd w:val="clear" w:color="auto" w:fill="FFFFFF"/>
            <w:ind w:right="580"/>
          </w:pPr>
        </w:pPrChange>
      </w:pPr>
      <w:ins w:id="1686" w:author="בר הרוש" w:date="2026-01-03T17:19:00Z">
        <w:del w:id="1687" w:author="יוני גרינברג" w:date="2026-01-07T12:00:00Z" w16du:dateUtc="2026-01-07T10:00:00Z">
          <w:r w:rsidRPr="001C719D" w:rsidDel="00217392">
            <w:rPr>
              <w:rFonts w:asciiTheme="minorBidi" w:eastAsia="Times New Roman" w:hAnsiTheme="minorBidi"/>
              <w:b/>
              <w:bCs/>
              <w:sz w:val="24"/>
              <w:szCs w:val="24"/>
              <w:lang w:val="en-US"/>
            </w:rPr>
            <w:delText xml:space="preserve">                </w:delText>
          </w:r>
        </w:del>
        <w:r w:rsidRPr="001C719D">
          <w:rPr>
            <w:rFonts w:asciiTheme="minorBidi" w:eastAsia="Times New Roman" w:hAnsiTheme="minorBidi"/>
            <w:b/>
            <w:bCs/>
            <w:sz w:val="24"/>
            <w:szCs w:val="24"/>
            <w:lang w:val="en-US"/>
          </w:rPr>
          <w:t>1.SYSTEM CONSTANTS &amp; CONFIGURATION</w:t>
        </w:r>
      </w:ins>
    </w:p>
    <w:p w14:paraId="7F1754D4" w14:textId="77777777" w:rsidR="00CF4142" w:rsidRPr="001C719D" w:rsidRDefault="00CF4142">
      <w:pPr>
        <w:shd w:val="clear" w:color="auto" w:fill="FFFFFF"/>
        <w:ind w:left="1083" w:right="580"/>
        <w:rPr>
          <w:ins w:id="1688" w:author="בר הרוש" w:date="2026-01-03T17:19:00Z"/>
          <w:rFonts w:asciiTheme="minorBidi" w:eastAsia="Times New Roman" w:hAnsiTheme="minorBidi"/>
          <w:sz w:val="24"/>
          <w:szCs w:val="24"/>
          <w:lang w:val="en-US"/>
        </w:rPr>
        <w:pPrChange w:id="1689" w:author="יוני גרינברג" w:date="2026-01-06T12:11:00Z">
          <w:pPr>
            <w:shd w:val="clear" w:color="auto" w:fill="FFFFFF"/>
            <w:ind w:left="1080" w:right="580"/>
          </w:pPr>
        </w:pPrChange>
      </w:pPr>
      <w:ins w:id="1690" w:author="בר הרוש" w:date="2026-01-03T17:19:00Z">
        <w:r w:rsidRPr="001C719D">
          <w:rPr>
            <w:rFonts w:asciiTheme="minorBidi" w:eastAsia="Times New Roman" w:hAnsiTheme="minorBidi"/>
            <w:sz w:val="24"/>
            <w:szCs w:val="24"/>
            <w:lang w:val="en-US"/>
          </w:rPr>
          <w:t>CONST SAMPLE_RATE     = 44100      // Hz</w:t>
        </w:r>
      </w:ins>
    </w:p>
    <w:p w14:paraId="3D1E3FED" w14:textId="77777777" w:rsidR="00CF4142" w:rsidRPr="001C719D" w:rsidRDefault="00CF4142">
      <w:pPr>
        <w:shd w:val="clear" w:color="auto" w:fill="FFFFFF"/>
        <w:ind w:left="1083" w:right="580"/>
        <w:rPr>
          <w:ins w:id="1691" w:author="בר הרוש" w:date="2026-01-03T17:19:00Z"/>
          <w:rFonts w:asciiTheme="minorBidi" w:eastAsia="Times New Roman" w:hAnsiTheme="minorBidi"/>
          <w:sz w:val="24"/>
          <w:szCs w:val="24"/>
          <w:lang w:val="en-US"/>
        </w:rPr>
        <w:pPrChange w:id="1692" w:author="יוני גרינברג" w:date="2026-01-06T12:11:00Z">
          <w:pPr>
            <w:shd w:val="clear" w:color="auto" w:fill="FFFFFF"/>
            <w:ind w:left="1080" w:right="580"/>
          </w:pPr>
        </w:pPrChange>
      </w:pPr>
      <w:ins w:id="1693" w:author="בר הרוש" w:date="2026-01-03T17:19:00Z">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ins>
    </w:p>
    <w:p w14:paraId="4C874B20" w14:textId="77777777" w:rsidR="00CF4142" w:rsidRPr="001C719D" w:rsidRDefault="00CF4142">
      <w:pPr>
        <w:shd w:val="clear" w:color="auto" w:fill="FFFFFF"/>
        <w:ind w:left="1083" w:right="580"/>
        <w:rPr>
          <w:ins w:id="1694" w:author="בר הרוש" w:date="2026-01-03T17:19:00Z"/>
          <w:rFonts w:asciiTheme="minorBidi" w:eastAsia="Times New Roman" w:hAnsiTheme="minorBidi"/>
          <w:sz w:val="24"/>
          <w:szCs w:val="24"/>
          <w:lang w:val="en-US"/>
        </w:rPr>
        <w:pPrChange w:id="1695" w:author="יוני גרינברג" w:date="2026-01-06T12:11:00Z">
          <w:pPr>
            <w:shd w:val="clear" w:color="auto" w:fill="FFFFFF"/>
            <w:ind w:left="1080" w:right="580"/>
          </w:pPr>
        </w:pPrChange>
      </w:pPr>
      <w:ins w:id="1696" w:author="בר הרוש" w:date="2026-01-03T17:19:00Z">
        <w:r w:rsidRPr="001C719D">
          <w:rPr>
            <w:rFonts w:asciiTheme="minorBidi" w:eastAsia="Times New Roman" w:hAnsiTheme="minorBidi"/>
            <w:sz w:val="24"/>
            <w:szCs w:val="24"/>
            <w:lang w:val="en-US"/>
          </w:rPr>
          <w:t>CONST SAMPLES_PER_BIT = 22         //</w:t>
        </w:r>
      </w:ins>
    </w:p>
    <w:p w14:paraId="7D59F745" w14:textId="77777777" w:rsidR="00CF4142" w:rsidRPr="001C719D" w:rsidRDefault="00CF4142">
      <w:pPr>
        <w:shd w:val="clear" w:color="auto" w:fill="FFFFFF"/>
        <w:ind w:left="1083" w:right="580"/>
        <w:rPr>
          <w:ins w:id="1697" w:author="בר הרוש" w:date="2026-01-03T17:19:00Z"/>
          <w:rFonts w:asciiTheme="minorBidi" w:eastAsia="Times New Roman" w:hAnsiTheme="minorBidi"/>
          <w:sz w:val="24"/>
          <w:szCs w:val="24"/>
          <w:lang w:val="en-US"/>
        </w:rPr>
        <w:pPrChange w:id="1698" w:author="יוני גרינברג" w:date="2026-01-06T12:11:00Z">
          <w:pPr>
            <w:shd w:val="clear" w:color="auto" w:fill="FFFFFF"/>
            <w:ind w:left="1080" w:right="580"/>
          </w:pPr>
        </w:pPrChange>
      </w:pPr>
      <w:ins w:id="1699" w:author="בר הרוש" w:date="2026-01-03T17:19:00Z">
        <w:r w:rsidRPr="001C719D">
          <w:rPr>
            <w:rFonts w:asciiTheme="minorBidi" w:eastAsia="Times New Roman" w:hAnsiTheme="minorBidi"/>
            <w:sz w:val="24"/>
            <w:szCs w:val="24"/>
            <w:lang w:val="en-US"/>
          </w:rPr>
          <w:t>CONST FREQ_LOGIC_0    = 18000      // Hz</w:t>
        </w:r>
      </w:ins>
    </w:p>
    <w:p w14:paraId="7F6FFA70" w14:textId="77777777" w:rsidR="00CF4142" w:rsidRPr="001C719D" w:rsidRDefault="00CF4142">
      <w:pPr>
        <w:shd w:val="clear" w:color="auto" w:fill="FFFFFF"/>
        <w:ind w:left="1083" w:right="580"/>
        <w:rPr>
          <w:ins w:id="1700" w:author="בר הרוש" w:date="2026-01-03T17:19:00Z"/>
          <w:rFonts w:asciiTheme="minorBidi" w:eastAsia="Times New Roman" w:hAnsiTheme="minorBidi"/>
          <w:sz w:val="24"/>
          <w:szCs w:val="24"/>
          <w:lang w:val="en-US"/>
        </w:rPr>
        <w:pPrChange w:id="1701" w:author="יוני גרינברג" w:date="2026-01-06T12:11:00Z">
          <w:pPr>
            <w:shd w:val="clear" w:color="auto" w:fill="FFFFFF"/>
            <w:ind w:left="1080" w:right="580"/>
          </w:pPr>
        </w:pPrChange>
      </w:pPr>
      <w:ins w:id="1702" w:author="בר הרוש" w:date="2026-01-03T17:19:00Z">
        <w:r w:rsidRPr="001C719D">
          <w:rPr>
            <w:rFonts w:asciiTheme="minorBidi" w:eastAsia="Times New Roman" w:hAnsiTheme="minorBidi"/>
            <w:sz w:val="24"/>
            <w:szCs w:val="24"/>
            <w:lang w:val="en-US"/>
          </w:rPr>
          <w:t>CONST FREQ_LOGIC_1    = 20000      // Hz</w:t>
        </w:r>
      </w:ins>
    </w:p>
    <w:p w14:paraId="05E79BF1" w14:textId="77777777" w:rsidR="00CF4142" w:rsidRPr="001C719D" w:rsidRDefault="00CF4142">
      <w:pPr>
        <w:shd w:val="clear" w:color="auto" w:fill="FFFFFF"/>
        <w:ind w:left="1083" w:right="580"/>
        <w:rPr>
          <w:ins w:id="1703" w:author="בר הרוש" w:date="2026-01-03T17:19:00Z"/>
          <w:rFonts w:asciiTheme="minorBidi" w:eastAsia="Times New Roman" w:hAnsiTheme="minorBidi"/>
          <w:sz w:val="24"/>
          <w:szCs w:val="24"/>
          <w:lang w:val="en-US"/>
        </w:rPr>
        <w:pPrChange w:id="1704" w:author="יוני גרינברג" w:date="2026-01-06T12:11:00Z">
          <w:pPr>
            <w:shd w:val="clear" w:color="auto" w:fill="FFFFFF"/>
            <w:ind w:left="1080" w:right="580"/>
          </w:pPr>
        </w:pPrChange>
      </w:pPr>
      <w:ins w:id="1705" w:author="בר הרוש" w:date="2026-01-03T17:19:00Z">
        <w:r w:rsidRPr="001C719D">
          <w:rPr>
            <w:rFonts w:asciiTheme="minorBidi" w:eastAsia="Times New Roman" w:hAnsiTheme="minorBidi"/>
            <w:sz w:val="24"/>
            <w:szCs w:val="24"/>
            <w:lang w:val="en-US"/>
          </w:rPr>
          <w:t>CONST RAMP_PERCENT    = 0.10       // 10% of bit duration for smoothing</w:t>
        </w:r>
      </w:ins>
    </w:p>
    <w:p w14:paraId="21562CC4" w14:textId="77777777" w:rsidR="00CF4142" w:rsidRPr="001C719D" w:rsidRDefault="00CF4142">
      <w:pPr>
        <w:shd w:val="clear" w:color="auto" w:fill="FFFFFF"/>
        <w:ind w:left="1083" w:right="580"/>
        <w:rPr>
          <w:ins w:id="1706" w:author="בר הרוש" w:date="2026-01-03T17:19:00Z"/>
          <w:rFonts w:asciiTheme="minorBidi" w:eastAsia="Times New Roman" w:hAnsiTheme="minorBidi"/>
          <w:sz w:val="24"/>
          <w:szCs w:val="24"/>
          <w:lang w:val="en-US"/>
        </w:rPr>
        <w:pPrChange w:id="1707" w:author="יוני גרינברג" w:date="2026-01-06T12:11:00Z">
          <w:pPr>
            <w:shd w:val="clear" w:color="auto" w:fill="FFFFFF"/>
            <w:ind w:left="1080" w:right="580"/>
          </w:pPr>
        </w:pPrChange>
      </w:pPr>
      <w:ins w:id="1708" w:author="בר הרוש" w:date="2026-01-03T17:19:00Z">
        <w:r w:rsidRPr="001C719D">
          <w:rPr>
            <w:rFonts w:asciiTheme="minorBidi" w:eastAsia="Times New Roman" w:hAnsiTheme="minorBidi"/>
            <w:sz w:val="24"/>
            <w:szCs w:val="24"/>
            <w:lang w:val="en-US"/>
          </w:rPr>
          <w:t>// Protocol Constants</w:t>
        </w:r>
      </w:ins>
    </w:p>
    <w:p w14:paraId="0200283C" w14:textId="77777777" w:rsidR="00CF4142" w:rsidRPr="001C719D" w:rsidRDefault="00CF4142">
      <w:pPr>
        <w:shd w:val="clear" w:color="auto" w:fill="FFFFFF"/>
        <w:ind w:left="1083" w:right="580"/>
        <w:rPr>
          <w:ins w:id="1709" w:author="בר הרוש" w:date="2026-01-03T17:19:00Z"/>
          <w:rFonts w:asciiTheme="minorBidi" w:eastAsia="Times New Roman" w:hAnsiTheme="minorBidi"/>
          <w:sz w:val="24"/>
          <w:szCs w:val="24"/>
          <w:lang w:val="en-US"/>
        </w:rPr>
        <w:pPrChange w:id="1710" w:author="יוני גרינברג" w:date="2026-01-06T12:11:00Z">
          <w:pPr>
            <w:shd w:val="clear" w:color="auto" w:fill="FFFFFF"/>
            <w:ind w:left="1080" w:right="580"/>
          </w:pPr>
        </w:pPrChange>
      </w:pPr>
      <w:ins w:id="1711" w:author="בר הרוש" w:date="2026-01-03T17:19:00Z">
        <w:r w:rsidRPr="001C719D">
          <w:rPr>
            <w:rFonts w:asciiTheme="minorBidi" w:eastAsia="Times New Roman" w:hAnsiTheme="minorBidi"/>
            <w:sz w:val="24"/>
            <w:szCs w:val="24"/>
            <w:lang w:val="en-US"/>
          </w:rPr>
          <w:t>CONST PREAMBLE_SEQ    = 0xAAAAAAAA // 32-bit Training Sequence</w:t>
        </w:r>
      </w:ins>
    </w:p>
    <w:p w14:paraId="5B142EC8" w14:textId="77777777" w:rsidR="00CF4142" w:rsidRPr="001C719D" w:rsidRDefault="00CF4142">
      <w:pPr>
        <w:shd w:val="clear" w:color="auto" w:fill="FFFFFF"/>
        <w:ind w:left="1083" w:right="580"/>
        <w:rPr>
          <w:ins w:id="1712" w:author="בר הרוש" w:date="2026-01-03T17:19:00Z"/>
          <w:rFonts w:asciiTheme="minorBidi" w:eastAsia="Times New Roman" w:hAnsiTheme="minorBidi"/>
          <w:sz w:val="24"/>
          <w:szCs w:val="24"/>
          <w:lang w:val="en-US"/>
        </w:rPr>
        <w:pPrChange w:id="1713" w:author="יוני גרינברג" w:date="2026-01-06T12:11:00Z">
          <w:pPr>
            <w:shd w:val="clear" w:color="auto" w:fill="FFFFFF"/>
            <w:ind w:left="1080" w:right="580"/>
          </w:pPr>
        </w:pPrChange>
      </w:pPr>
      <w:ins w:id="1714" w:author="בר הרוש" w:date="2026-01-03T17:19:00Z">
        <w:r w:rsidRPr="001C719D">
          <w:rPr>
            <w:rFonts w:asciiTheme="minorBidi" w:eastAsia="Times New Roman" w:hAnsiTheme="minorBidi"/>
            <w:sz w:val="24"/>
            <w:szCs w:val="24"/>
            <w:lang w:val="en-US"/>
          </w:rPr>
          <w:t>CONST SYNC_BYTE       = 0xFF       // Start Delimiter</w:t>
        </w:r>
      </w:ins>
    </w:p>
    <w:p w14:paraId="30539636" w14:textId="77777777" w:rsidR="00CF4142" w:rsidRPr="001C719D" w:rsidRDefault="00CF4142">
      <w:pPr>
        <w:shd w:val="clear" w:color="auto" w:fill="FFFFFF"/>
        <w:spacing w:after="120"/>
        <w:ind w:left="1083" w:right="580"/>
        <w:rPr>
          <w:ins w:id="1715" w:author="בר הרוש" w:date="2026-01-03T17:19:00Z"/>
          <w:rFonts w:asciiTheme="minorBidi" w:eastAsia="Times New Roman" w:hAnsiTheme="minorBidi"/>
          <w:sz w:val="24"/>
          <w:szCs w:val="24"/>
          <w:lang w:val="en-US"/>
        </w:rPr>
        <w:pPrChange w:id="1716" w:author="יוני גרינברג" w:date="2026-01-06T12:11:00Z">
          <w:pPr>
            <w:shd w:val="clear" w:color="auto" w:fill="FFFFFF"/>
            <w:spacing w:after="120"/>
            <w:ind w:left="1080" w:right="580"/>
          </w:pPr>
        </w:pPrChange>
      </w:pPr>
    </w:p>
    <w:p w14:paraId="11B66126" w14:textId="77777777" w:rsidR="00CF4142" w:rsidRPr="001C719D" w:rsidRDefault="00CF4142">
      <w:pPr>
        <w:shd w:val="clear" w:color="auto" w:fill="FFFFFF"/>
        <w:spacing w:after="120"/>
        <w:ind w:left="1083" w:right="580"/>
        <w:rPr>
          <w:ins w:id="1717" w:author="בר הרוש" w:date="2026-01-03T17:19:00Z"/>
          <w:rFonts w:asciiTheme="minorBidi" w:eastAsia="Times New Roman" w:hAnsiTheme="minorBidi"/>
          <w:b/>
          <w:bCs/>
          <w:sz w:val="24"/>
          <w:szCs w:val="24"/>
          <w:lang w:val="en-US"/>
        </w:rPr>
        <w:pPrChange w:id="1718" w:author="יוני גרינברג" w:date="2026-01-06T12:11:00Z">
          <w:pPr>
            <w:shd w:val="clear" w:color="auto" w:fill="FFFFFF"/>
            <w:spacing w:after="120"/>
            <w:ind w:left="1080" w:right="580"/>
          </w:pPr>
        </w:pPrChange>
      </w:pPr>
      <w:ins w:id="1719" w:author="בר הרוש" w:date="2026-01-03T17:19:00Z">
        <w:r w:rsidRPr="001C719D">
          <w:rPr>
            <w:rFonts w:asciiTheme="minorBidi" w:eastAsia="Times New Roman" w:hAnsiTheme="minorBidi"/>
            <w:b/>
            <w:bCs/>
            <w:sz w:val="24"/>
            <w:szCs w:val="24"/>
            <w:lang w:val="en-US"/>
          </w:rPr>
          <w:t xml:space="preserve">2. PACKET SERIALIZATION </w:t>
        </w:r>
      </w:ins>
    </w:p>
    <w:p w14:paraId="1CB9A5E1" w14:textId="77777777" w:rsidR="00CF4142" w:rsidRPr="001C719D" w:rsidRDefault="00CF4142">
      <w:pPr>
        <w:shd w:val="clear" w:color="auto" w:fill="FFFFFF"/>
        <w:spacing w:after="120"/>
        <w:ind w:left="1083" w:right="580"/>
        <w:rPr>
          <w:ins w:id="1720" w:author="בר הרוש" w:date="2026-01-03T17:19:00Z"/>
          <w:rFonts w:asciiTheme="minorBidi" w:eastAsia="Times New Roman" w:hAnsiTheme="minorBidi"/>
          <w:sz w:val="24"/>
          <w:szCs w:val="24"/>
          <w:lang w:val="en-US"/>
        </w:rPr>
        <w:pPrChange w:id="1721" w:author="יוני גרינברג" w:date="2026-01-06T12:11:00Z">
          <w:pPr>
            <w:shd w:val="clear" w:color="auto" w:fill="FFFFFF"/>
            <w:spacing w:after="120"/>
            <w:ind w:left="1080" w:right="580"/>
          </w:pPr>
        </w:pPrChange>
      </w:pPr>
      <w:ins w:id="1722" w:author="בר הרוש" w:date="2026-01-03T17:19:00Z">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ins>
    </w:p>
    <w:p w14:paraId="191D6FA0" w14:textId="77777777" w:rsidR="00CF4142" w:rsidRPr="001C719D" w:rsidRDefault="00CF4142">
      <w:pPr>
        <w:shd w:val="clear" w:color="auto" w:fill="FFFFFF"/>
        <w:spacing w:after="120"/>
        <w:ind w:left="1083" w:right="580"/>
        <w:rPr>
          <w:ins w:id="1723" w:author="בר הרוש" w:date="2026-01-03T17:19:00Z"/>
          <w:rFonts w:asciiTheme="minorBidi" w:eastAsia="Times New Roman" w:hAnsiTheme="minorBidi"/>
          <w:sz w:val="24"/>
          <w:szCs w:val="24"/>
          <w:lang w:val="en-US"/>
        </w:rPr>
        <w:pPrChange w:id="1724" w:author="יוני גרינברג" w:date="2026-01-06T12:11:00Z">
          <w:pPr>
            <w:shd w:val="clear" w:color="auto" w:fill="FFFFFF"/>
            <w:spacing w:after="120"/>
            <w:ind w:left="1080" w:right="580"/>
          </w:pPr>
        </w:pPrChange>
      </w:pPr>
      <w:ins w:id="1725" w:author="בר הרוש" w:date="2026-01-03T17:19:00Z">
        <w:r w:rsidRPr="001C719D">
          <w:rPr>
            <w:rFonts w:asciiTheme="minorBidi" w:eastAsia="Times New Roman" w:hAnsiTheme="minorBidi"/>
            <w:sz w:val="24"/>
            <w:szCs w:val="24"/>
            <w:lang w:val="en-US"/>
          </w:rPr>
          <w:t xml:space="preserve">    // Initialize buffer</w:t>
        </w:r>
      </w:ins>
    </w:p>
    <w:p w14:paraId="194FFA29" w14:textId="77777777" w:rsidR="00CF4142" w:rsidRPr="001C719D" w:rsidRDefault="00CF4142">
      <w:pPr>
        <w:shd w:val="clear" w:color="auto" w:fill="FFFFFF"/>
        <w:spacing w:after="120"/>
        <w:ind w:left="1083" w:right="580"/>
        <w:rPr>
          <w:ins w:id="1726" w:author="בר הרוש" w:date="2026-01-03T17:19:00Z"/>
          <w:rFonts w:asciiTheme="minorBidi" w:eastAsia="Times New Roman" w:hAnsiTheme="minorBidi"/>
          <w:sz w:val="24"/>
          <w:szCs w:val="24"/>
          <w:lang w:val="en-US"/>
        </w:rPr>
        <w:pPrChange w:id="1727" w:author="יוני גרינברג" w:date="2026-01-06T12:11:00Z">
          <w:pPr>
            <w:shd w:val="clear" w:color="auto" w:fill="FFFFFF"/>
            <w:spacing w:after="120"/>
            <w:ind w:left="1080" w:right="580"/>
          </w:pPr>
        </w:pPrChange>
      </w:pPr>
      <w:ins w:id="1728" w:author="בר הרוש" w:date="2026-01-03T17:19:00Z">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ins>
    </w:p>
    <w:p w14:paraId="2C3CB0BE" w14:textId="77777777" w:rsidR="00CF4142" w:rsidRPr="001C719D" w:rsidRDefault="00CF4142">
      <w:pPr>
        <w:shd w:val="clear" w:color="auto" w:fill="FFFFFF"/>
        <w:spacing w:after="120"/>
        <w:ind w:left="1083" w:right="580"/>
        <w:rPr>
          <w:ins w:id="1729" w:author="בר הרוש" w:date="2026-01-03T17:19:00Z"/>
          <w:rFonts w:asciiTheme="minorBidi" w:eastAsia="Times New Roman" w:hAnsiTheme="minorBidi"/>
          <w:sz w:val="24"/>
          <w:szCs w:val="24"/>
          <w:lang w:val="en-US"/>
        </w:rPr>
        <w:pPrChange w:id="1730" w:author="יוני גרינברג" w:date="2026-01-06T12:11:00Z">
          <w:pPr>
            <w:shd w:val="clear" w:color="auto" w:fill="FFFFFF"/>
            <w:spacing w:after="120"/>
            <w:ind w:left="1080" w:right="580"/>
          </w:pPr>
        </w:pPrChange>
      </w:pPr>
      <w:ins w:id="1731" w:author="בר הרוש" w:date="2026-01-03T17:19:00Z">
        <w:r w:rsidRPr="001C719D">
          <w:rPr>
            <w:rFonts w:asciiTheme="minorBidi" w:eastAsia="Times New Roman" w:hAnsiTheme="minorBidi"/>
            <w:sz w:val="24"/>
            <w:szCs w:val="24"/>
            <w:lang w:val="en-US"/>
          </w:rPr>
          <w:t xml:space="preserve">    // Add Preamble (4 Bytes)</w:t>
        </w:r>
      </w:ins>
    </w:p>
    <w:p w14:paraId="2F552531" w14:textId="77777777" w:rsidR="00CF4142" w:rsidRPr="001C719D" w:rsidRDefault="00CF4142">
      <w:pPr>
        <w:shd w:val="clear" w:color="auto" w:fill="FFFFFF"/>
        <w:spacing w:after="120"/>
        <w:ind w:left="1083" w:right="580"/>
        <w:rPr>
          <w:ins w:id="1732" w:author="בר הרוש" w:date="2026-01-03T17:19:00Z"/>
          <w:rFonts w:asciiTheme="minorBidi" w:eastAsia="Times New Roman" w:hAnsiTheme="minorBidi"/>
          <w:sz w:val="24"/>
          <w:szCs w:val="24"/>
          <w:lang w:val="en-US"/>
        </w:rPr>
        <w:pPrChange w:id="1733" w:author="יוני גרינברג" w:date="2026-01-06T12:11:00Z">
          <w:pPr>
            <w:shd w:val="clear" w:color="auto" w:fill="FFFFFF"/>
            <w:spacing w:after="120"/>
            <w:ind w:left="1080" w:right="580"/>
          </w:pPr>
        </w:pPrChange>
      </w:pPr>
      <w:ins w:id="1734" w:author="בר הרוש" w:date="2026-01-03T17:19:00Z">
        <w:r w:rsidRPr="001C719D">
          <w:rPr>
            <w:rFonts w:asciiTheme="minorBidi" w:eastAsia="Times New Roman" w:hAnsiTheme="minorBidi"/>
            <w:sz w:val="24"/>
            <w:szCs w:val="24"/>
            <w:lang w:val="en-US"/>
          </w:rPr>
          <w:t xml:space="preserve">    frameBuffer.addInt32(PREAMBLE_SEQ) </w:t>
        </w:r>
      </w:ins>
    </w:p>
    <w:p w14:paraId="70809D2B" w14:textId="77777777" w:rsidR="00CF4142" w:rsidRPr="001C719D" w:rsidRDefault="00CF4142">
      <w:pPr>
        <w:shd w:val="clear" w:color="auto" w:fill="FFFFFF"/>
        <w:spacing w:after="120"/>
        <w:ind w:left="1083" w:right="580"/>
        <w:rPr>
          <w:ins w:id="1735" w:author="בר הרוש" w:date="2026-01-03T17:19:00Z"/>
          <w:rFonts w:asciiTheme="minorBidi" w:eastAsia="Times New Roman" w:hAnsiTheme="minorBidi"/>
          <w:sz w:val="24"/>
          <w:szCs w:val="24"/>
          <w:lang w:val="en-US"/>
        </w:rPr>
        <w:pPrChange w:id="1736" w:author="יוני גרינברג" w:date="2026-01-06T12:11:00Z">
          <w:pPr>
            <w:shd w:val="clear" w:color="auto" w:fill="FFFFFF"/>
            <w:spacing w:after="120"/>
            <w:ind w:left="1080" w:right="580"/>
          </w:pPr>
        </w:pPrChange>
      </w:pPr>
      <w:ins w:id="1737" w:author="בר הרוש" w:date="2026-01-03T17:19:00Z">
        <w:r w:rsidRPr="001C719D">
          <w:rPr>
            <w:rFonts w:asciiTheme="minorBidi" w:eastAsia="Times New Roman" w:hAnsiTheme="minorBidi"/>
            <w:sz w:val="24"/>
            <w:szCs w:val="24"/>
            <w:lang w:val="en-US"/>
          </w:rPr>
          <w:t xml:space="preserve">    // Add Sync Word (1 Byte)</w:t>
        </w:r>
      </w:ins>
    </w:p>
    <w:p w14:paraId="111A68B2" w14:textId="77777777" w:rsidR="00CF4142" w:rsidRPr="001C719D" w:rsidRDefault="00CF4142">
      <w:pPr>
        <w:shd w:val="clear" w:color="auto" w:fill="FFFFFF"/>
        <w:spacing w:after="120"/>
        <w:ind w:left="1083" w:right="580"/>
        <w:rPr>
          <w:ins w:id="1738" w:author="בר הרוש" w:date="2026-01-03T17:19:00Z"/>
          <w:rFonts w:asciiTheme="minorBidi" w:eastAsia="Times New Roman" w:hAnsiTheme="minorBidi"/>
          <w:sz w:val="24"/>
          <w:szCs w:val="24"/>
          <w:lang w:val="en-US"/>
        </w:rPr>
        <w:pPrChange w:id="1739" w:author="יוני גרינברג" w:date="2026-01-06T12:11:00Z">
          <w:pPr>
            <w:shd w:val="clear" w:color="auto" w:fill="FFFFFF"/>
            <w:spacing w:after="120"/>
            <w:ind w:left="1080" w:right="580"/>
          </w:pPr>
        </w:pPrChange>
      </w:pPr>
      <w:ins w:id="1740"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ins>
    </w:p>
    <w:p w14:paraId="3D2F21B2" w14:textId="77777777" w:rsidR="00CF4142" w:rsidRPr="001C719D" w:rsidRDefault="00CF4142">
      <w:pPr>
        <w:shd w:val="clear" w:color="auto" w:fill="FFFFFF"/>
        <w:spacing w:after="120"/>
        <w:ind w:left="1083" w:right="580"/>
        <w:rPr>
          <w:ins w:id="1741" w:author="בר הרוש" w:date="2026-01-03T17:19:00Z"/>
          <w:rFonts w:asciiTheme="minorBidi" w:eastAsia="Times New Roman" w:hAnsiTheme="minorBidi"/>
          <w:sz w:val="24"/>
          <w:szCs w:val="24"/>
          <w:lang w:val="en-US"/>
        </w:rPr>
        <w:pPrChange w:id="1742" w:author="יוני גרינברג" w:date="2026-01-06T12:11:00Z">
          <w:pPr>
            <w:shd w:val="clear" w:color="auto" w:fill="FFFFFF"/>
            <w:spacing w:after="120"/>
            <w:ind w:left="1080" w:right="580"/>
          </w:pPr>
        </w:pPrChange>
      </w:pPr>
      <w:ins w:id="1743" w:author="בר הרוש" w:date="2026-01-03T17:19:00Z">
        <w:r w:rsidRPr="001C719D">
          <w:rPr>
            <w:rFonts w:asciiTheme="minorBidi" w:eastAsia="Times New Roman" w:hAnsiTheme="minorBidi"/>
            <w:sz w:val="24"/>
            <w:szCs w:val="24"/>
            <w:lang w:val="en-US"/>
          </w:rPr>
          <w:t xml:space="preserve">    // Add Fragmentation Info (1 Byte)</w:t>
        </w:r>
      </w:ins>
    </w:p>
    <w:p w14:paraId="542C89DF" w14:textId="77777777" w:rsidR="00CF4142" w:rsidRPr="001C719D" w:rsidRDefault="00CF4142">
      <w:pPr>
        <w:shd w:val="clear" w:color="auto" w:fill="FFFFFF"/>
        <w:spacing w:after="120"/>
        <w:ind w:left="1083" w:right="580"/>
        <w:rPr>
          <w:ins w:id="1744" w:author="בר הרוש" w:date="2026-01-03T17:19:00Z"/>
          <w:rFonts w:asciiTheme="minorBidi" w:eastAsia="Times New Roman" w:hAnsiTheme="minorBidi"/>
          <w:sz w:val="24"/>
          <w:szCs w:val="24"/>
          <w:lang w:val="en-US"/>
        </w:rPr>
        <w:pPrChange w:id="1745" w:author="יוני גרינברג" w:date="2026-01-06T12:11:00Z">
          <w:pPr>
            <w:shd w:val="clear" w:color="auto" w:fill="FFFFFF"/>
            <w:spacing w:after="120"/>
            <w:ind w:left="1080" w:right="580"/>
          </w:pPr>
        </w:pPrChange>
      </w:pPr>
      <w:ins w:id="1746" w:author="בר הרוש" w:date="2026-01-03T17:19:00Z">
        <w:r w:rsidRPr="001C719D">
          <w:rPr>
            <w:rFonts w:asciiTheme="minorBidi" w:eastAsia="Times New Roman" w:hAnsiTheme="minorBidi"/>
            <w:sz w:val="24"/>
            <w:szCs w:val="24"/>
            <w:lang w:val="en-US"/>
          </w:rPr>
          <w:t xml:space="preserve">    // Bit Packing: Upper Nibble = Total, Lower Nibble = Index</w:t>
        </w:r>
      </w:ins>
    </w:p>
    <w:p w14:paraId="4BB2128B" w14:textId="77777777" w:rsidR="00CF4142" w:rsidRPr="001C719D" w:rsidRDefault="00CF4142">
      <w:pPr>
        <w:shd w:val="clear" w:color="auto" w:fill="FFFFFF"/>
        <w:spacing w:after="120"/>
        <w:ind w:left="1083" w:right="580"/>
        <w:rPr>
          <w:ins w:id="1747" w:author="בר הרוש" w:date="2026-01-03T17:19:00Z"/>
          <w:rFonts w:asciiTheme="minorBidi" w:eastAsia="Times New Roman" w:hAnsiTheme="minorBidi"/>
          <w:sz w:val="24"/>
          <w:szCs w:val="24"/>
          <w:lang w:val="en-US"/>
        </w:rPr>
        <w:pPrChange w:id="1748" w:author="יוני גרינברג" w:date="2026-01-06T12:11:00Z">
          <w:pPr>
            <w:shd w:val="clear" w:color="auto" w:fill="FFFFFF"/>
            <w:spacing w:after="120"/>
            <w:ind w:left="1080" w:right="580"/>
          </w:pPr>
        </w:pPrChange>
      </w:pPr>
      <w:ins w:id="1749" w:author="בר הרוש" w:date="2026-01-03T17:19:00Z">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ins>
    </w:p>
    <w:p w14:paraId="097E32DE" w14:textId="77777777" w:rsidR="00CF4142" w:rsidRPr="001C719D" w:rsidRDefault="00CF4142">
      <w:pPr>
        <w:shd w:val="clear" w:color="auto" w:fill="FFFFFF"/>
        <w:spacing w:after="120"/>
        <w:ind w:left="1083" w:right="580"/>
        <w:rPr>
          <w:ins w:id="1750" w:author="בר הרוש" w:date="2026-01-03T17:19:00Z"/>
          <w:rFonts w:asciiTheme="minorBidi" w:eastAsia="Times New Roman" w:hAnsiTheme="minorBidi"/>
          <w:sz w:val="24"/>
          <w:szCs w:val="24"/>
          <w:lang w:val="en-US"/>
        </w:rPr>
        <w:pPrChange w:id="1751" w:author="יוני גרינברג" w:date="2026-01-06T12:11:00Z">
          <w:pPr>
            <w:shd w:val="clear" w:color="auto" w:fill="FFFFFF"/>
            <w:spacing w:after="120"/>
            <w:ind w:left="1080" w:right="580"/>
          </w:pPr>
        </w:pPrChange>
      </w:pPr>
      <w:ins w:id="1752"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ins>
    </w:p>
    <w:p w14:paraId="4972365B" w14:textId="77777777" w:rsidR="00CF4142" w:rsidRPr="001C719D" w:rsidRDefault="00CF4142">
      <w:pPr>
        <w:shd w:val="clear" w:color="auto" w:fill="FFFFFF"/>
        <w:spacing w:after="120"/>
        <w:ind w:left="1083" w:right="580"/>
        <w:rPr>
          <w:ins w:id="1753" w:author="בר הרוש" w:date="2026-01-03T17:19:00Z"/>
          <w:rFonts w:asciiTheme="minorBidi" w:eastAsia="Times New Roman" w:hAnsiTheme="minorBidi"/>
          <w:sz w:val="24"/>
          <w:szCs w:val="24"/>
          <w:lang w:val="en-US"/>
        </w:rPr>
        <w:pPrChange w:id="1754" w:author="יוני גרינברג" w:date="2026-01-06T12:11:00Z">
          <w:pPr>
            <w:shd w:val="clear" w:color="auto" w:fill="FFFFFF"/>
            <w:spacing w:after="120"/>
            <w:ind w:left="1080" w:right="580"/>
          </w:pPr>
        </w:pPrChange>
      </w:pPr>
      <w:ins w:id="1755" w:author="בר הרוש" w:date="2026-01-03T17:19:00Z">
        <w:r w:rsidRPr="001C719D">
          <w:rPr>
            <w:rFonts w:asciiTheme="minorBidi" w:eastAsia="Times New Roman" w:hAnsiTheme="minorBidi"/>
            <w:sz w:val="24"/>
            <w:szCs w:val="24"/>
            <w:lang w:val="en-US"/>
          </w:rPr>
          <w:t xml:space="preserve">    // Add Payload Length (1 Byte)</w:t>
        </w:r>
      </w:ins>
    </w:p>
    <w:p w14:paraId="3D9C1461" w14:textId="77777777" w:rsidR="00CF4142" w:rsidRPr="001C719D" w:rsidRDefault="00CF4142">
      <w:pPr>
        <w:shd w:val="clear" w:color="auto" w:fill="FFFFFF"/>
        <w:spacing w:after="120"/>
        <w:ind w:left="1083" w:right="580"/>
        <w:rPr>
          <w:ins w:id="1756" w:author="בר הרוש" w:date="2026-01-03T17:19:00Z"/>
          <w:rFonts w:asciiTheme="minorBidi" w:eastAsia="Times New Roman" w:hAnsiTheme="minorBidi"/>
          <w:sz w:val="24"/>
          <w:szCs w:val="24"/>
          <w:lang w:val="en-US"/>
        </w:rPr>
        <w:pPrChange w:id="1757" w:author="יוני גרינברג" w:date="2026-01-06T12:11:00Z">
          <w:pPr>
            <w:shd w:val="clear" w:color="auto" w:fill="FFFFFF"/>
            <w:spacing w:after="120"/>
            <w:ind w:left="1080" w:right="580"/>
          </w:pPr>
        </w:pPrChange>
      </w:pPr>
      <w:ins w:id="1758" w:author="בר הרוש" w:date="2026-01-03T17:19:00Z">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ins>
    </w:p>
    <w:p w14:paraId="27C6A67B" w14:textId="77777777" w:rsidR="00CF4142" w:rsidRPr="001C719D" w:rsidRDefault="00CF4142">
      <w:pPr>
        <w:shd w:val="clear" w:color="auto" w:fill="FFFFFF"/>
        <w:spacing w:after="120"/>
        <w:ind w:left="1083" w:right="580"/>
        <w:rPr>
          <w:ins w:id="1759" w:author="בר הרוש" w:date="2026-01-03T17:19:00Z"/>
          <w:rFonts w:asciiTheme="minorBidi" w:eastAsia="Times New Roman" w:hAnsiTheme="minorBidi"/>
          <w:sz w:val="24"/>
          <w:szCs w:val="24"/>
          <w:lang w:val="en-US"/>
        </w:rPr>
        <w:pPrChange w:id="1760" w:author="יוני גרינברג" w:date="2026-01-06T12:11:00Z">
          <w:pPr>
            <w:shd w:val="clear" w:color="auto" w:fill="FFFFFF"/>
            <w:spacing w:after="120"/>
            <w:ind w:left="1080" w:right="580"/>
          </w:pPr>
        </w:pPrChange>
      </w:pPr>
      <w:ins w:id="1761"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ins>
    </w:p>
    <w:p w14:paraId="0AED7CFA" w14:textId="77777777" w:rsidR="00CF4142" w:rsidRPr="001C719D" w:rsidRDefault="00CF4142">
      <w:pPr>
        <w:shd w:val="clear" w:color="auto" w:fill="FFFFFF"/>
        <w:spacing w:after="120"/>
        <w:ind w:left="1083" w:right="580"/>
        <w:rPr>
          <w:ins w:id="1762" w:author="בר הרוש" w:date="2026-01-03T17:19:00Z"/>
          <w:rFonts w:asciiTheme="minorBidi" w:eastAsia="Times New Roman" w:hAnsiTheme="minorBidi"/>
          <w:sz w:val="24"/>
          <w:szCs w:val="24"/>
          <w:lang w:val="en-US"/>
        </w:rPr>
        <w:pPrChange w:id="1763" w:author="יוני גרינברג" w:date="2026-01-06T12:11:00Z">
          <w:pPr>
            <w:shd w:val="clear" w:color="auto" w:fill="FFFFFF"/>
            <w:spacing w:after="120"/>
            <w:ind w:left="1080" w:right="580"/>
          </w:pPr>
        </w:pPrChange>
      </w:pPr>
      <w:ins w:id="1764" w:author="בר הרוש" w:date="2026-01-03T17:19:00Z">
        <w:r w:rsidRPr="001C719D">
          <w:rPr>
            <w:rFonts w:asciiTheme="minorBidi" w:eastAsia="Times New Roman" w:hAnsiTheme="minorBidi"/>
            <w:sz w:val="24"/>
            <w:szCs w:val="24"/>
            <w:lang w:val="en-US"/>
          </w:rPr>
          <w:t xml:space="preserve">    // Add Payload Data &amp; Calculate Checksum</w:t>
        </w:r>
      </w:ins>
    </w:p>
    <w:p w14:paraId="53E03073" w14:textId="77777777" w:rsidR="00CF4142" w:rsidRPr="001C719D" w:rsidRDefault="00CF4142">
      <w:pPr>
        <w:shd w:val="clear" w:color="auto" w:fill="FFFFFF"/>
        <w:spacing w:after="120"/>
        <w:ind w:left="1083" w:right="580"/>
        <w:rPr>
          <w:ins w:id="1765" w:author="בר הרוש" w:date="2026-01-03T17:19:00Z"/>
          <w:rFonts w:asciiTheme="minorBidi" w:eastAsia="Times New Roman" w:hAnsiTheme="minorBidi"/>
          <w:sz w:val="24"/>
          <w:szCs w:val="24"/>
          <w:lang w:val="en-US"/>
        </w:rPr>
        <w:pPrChange w:id="1766" w:author="יוני גרינברג" w:date="2026-01-06T12:11:00Z">
          <w:pPr>
            <w:shd w:val="clear" w:color="auto" w:fill="FFFFFF"/>
            <w:spacing w:after="120"/>
            <w:ind w:left="1080" w:right="580"/>
          </w:pPr>
        </w:pPrChange>
      </w:pPr>
      <w:ins w:id="1767" w:author="בר הרוש" w:date="2026-01-03T17:19:00Z">
        <w:r w:rsidRPr="001C719D">
          <w:rPr>
            <w:rFonts w:asciiTheme="minorBidi" w:eastAsia="Times New Roman" w:hAnsiTheme="minorBidi"/>
            <w:sz w:val="24"/>
            <w:szCs w:val="24"/>
            <w:lang w:val="en-US"/>
          </w:rPr>
          <w:lastRenderedPageBreak/>
          <w:t xml:space="preserve">    Byte checksum = 0</w:t>
        </w:r>
      </w:ins>
    </w:p>
    <w:p w14:paraId="5AAF9D5E" w14:textId="77777777" w:rsidR="00CF4142" w:rsidRPr="001C719D" w:rsidRDefault="00CF4142">
      <w:pPr>
        <w:shd w:val="clear" w:color="auto" w:fill="FFFFFF"/>
        <w:spacing w:after="120"/>
        <w:ind w:left="1083" w:right="580"/>
        <w:rPr>
          <w:ins w:id="1768" w:author="בר הרוש" w:date="2026-01-03T17:19:00Z"/>
          <w:rFonts w:asciiTheme="minorBidi" w:eastAsia="Times New Roman" w:hAnsiTheme="minorBidi"/>
          <w:sz w:val="24"/>
          <w:szCs w:val="24"/>
          <w:lang w:val="en-US"/>
        </w:rPr>
        <w:pPrChange w:id="1769" w:author="יוני גרינברג" w:date="2026-01-06T12:11:00Z">
          <w:pPr>
            <w:shd w:val="clear" w:color="auto" w:fill="FFFFFF"/>
            <w:spacing w:after="120"/>
            <w:ind w:left="1080" w:right="580"/>
          </w:pPr>
        </w:pPrChange>
      </w:pPr>
      <w:ins w:id="1770" w:author="בר הרוש" w:date="2026-01-03T17:19:00Z">
        <w:r w:rsidRPr="001C719D">
          <w:rPr>
            <w:rFonts w:asciiTheme="minorBidi" w:eastAsia="Times New Roman" w:hAnsiTheme="minorBidi"/>
            <w:sz w:val="24"/>
            <w:szCs w:val="24"/>
            <w:lang w:val="en-US"/>
          </w:rPr>
          <w:t xml:space="preserve">    FOR each char IN </w:t>
        </w:r>
        <w:proofErr w:type="spellStart"/>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w:t>
        </w:r>
      </w:ins>
    </w:p>
    <w:p w14:paraId="1E350714" w14:textId="77777777" w:rsidR="00CF4142" w:rsidRPr="001C719D" w:rsidRDefault="00CF4142">
      <w:pPr>
        <w:shd w:val="clear" w:color="auto" w:fill="FFFFFF"/>
        <w:spacing w:after="120"/>
        <w:ind w:left="1083" w:right="580"/>
        <w:rPr>
          <w:ins w:id="1771" w:author="בר הרוש" w:date="2026-01-03T17:19:00Z"/>
          <w:rFonts w:asciiTheme="minorBidi" w:eastAsia="Times New Roman" w:hAnsiTheme="minorBidi"/>
          <w:sz w:val="24"/>
          <w:szCs w:val="24"/>
          <w:lang w:val="en-US"/>
        </w:rPr>
        <w:pPrChange w:id="1772" w:author="יוני גרינברג" w:date="2026-01-06T12:11:00Z">
          <w:pPr>
            <w:shd w:val="clear" w:color="auto" w:fill="FFFFFF"/>
            <w:spacing w:after="120"/>
            <w:ind w:left="1080" w:right="580"/>
          </w:pPr>
        </w:pPrChange>
      </w:pPr>
      <w:ins w:id="1773"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(char)</w:t>
        </w:r>
      </w:ins>
    </w:p>
    <w:p w14:paraId="735D3B44" w14:textId="77777777" w:rsidR="00CF4142" w:rsidRPr="001C719D" w:rsidRDefault="00CF4142">
      <w:pPr>
        <w:shd w:val="clear" w:color="auto" w:fill="FFFFFF"/>
        <w:spacing w:after="120"/>
        <w:ind w:left="1083" w:right="580"/>
        <w:rPr>
          <w:ins w:id="1774" w:author="בר הרוש" w:date="2026-01-03T17:19:00Z"/>
          <w:rFonts w:asciiTheme="minorBidi" w:eastAsia="Times New Roman" w:hAnsiTheme="minorBidi"/>
          <w:sz w:val="24"/>
          <w:szCs w:val="24"/>
          <w:lang w:val="en-US"/>
        </w:rPr>
        <w:pPrChange w:id="1775" w:author="יוני גרינברג" w:date="2026-01-06T12:11:00Z">
          <w:pPr>
            <w:shd w:val="clear" w:color="auto" w:fill="FFFFFF"/>
            <w:spacing w:after="120"/>
            <w:ind w:left="1080" w:right="580"/>
          </w:pPr>
        </w:pPrChange>
      </w:pPr>
      <w:ins w:id="1776" w:author="בר הרוש" w:date="2026-01-03T17:19:00Z">
        <w:r w:rsidRPr="001C719D">
          <w:rPr>
            <w:rFonts w:asciiTheme="minorBidi" w:eastAsia="Times New Roman" w:hAnsiTheme="minorBidi"/>
            <w:sz w:val="24"/>
            <w:szCs w:val="24"/>
            <w:lang w:val="en-US"/>
          </w:rPr>
          <w:t xml:space="preserve">        checksum = checksum XOR char</w:t>
        </w:r>
      </w:ins>
    </w:p>
    <w:p w14:paraId="5AB797F6" w14:textId="77777777" w:rsidR="00CF4142" w:rsidRPr="001C719D" w:rsidRDefault="00CF4142">
      <w:pPr>
        <w:shd w:val="clear" w:color="auto" w:fill="FFFFFF"/>
        <w:spacing w:after="120"/>
        <w:ind w:left="1083" w:right="580"/>
        <w:rPr>
          <w:ins w:id="1777" w:author="בר הרוש" w:date="2026-01-03T17:19:00Z"/>
          <w:rFonts w:asciiTheme="minorBidi" w:eastAsia="Times New Roman" w:hAnsiTheme="minorBidi"/>
          <w:sz w:val="24"/>
          <w:szCs w:val="24"/>
          <w:lang w:val="en-US"/>
        </w:rPr>
        <w:pPrChange w:id="1778" w:author="יוני גרינברג" w:date="2026-01-06T12:11:00Z">
          <w:pPr>
            <w:shd w:val="clear" w:color="auto" w:fill="FFFFFF"/>
            <w:spacing w:after="120"/>
            <w:ind w:left="1080" w:right="580"/>
          </w:pPr>
        </w:pPrChange>
      </w:pPr>
      <w:ins w:id="1779" w:author="בר הרוש" w:date="2026-01-03T17:19:00Z">
        <w:r w:rsidRPr="001C719D">
          <w:rPr>
            <w:rFonts w:asciiTheme="minorBidi" w:eastAsia="Times New Roman" w:hAnsiTheme="minorBidi"/>
            <w:sz w:val="24"/>
            <w:szCs w:val="24"/>
            <w:lang w:val="en-US"/>
          </w:rPr>
          <w:t xml:space="preserve">    END FOR</w:t>
        </w:r>
      </w:ins>
    </w:p>
    <w:p w14:paraId="504DA6BC" w14:textId="77777777" w:rsidR="00CF4142" w:rsidRPr="001C719D" w:rsidRDefault="00CF4142">
      <w:pPr>
        <w:shd w:val="clear" w:color="auto" w:fill="FFFFFF"/>
        <w:spacing w:after="120"/>
        <w:ind w:left="1083" w:right="580"/>
        <w:rPr>
          <w:ins w:id="1780" w:author="בר הרוש" w:date="2026-01-03T17:19:00Z"/>
          <w:rFonts w:asciiTheme="minorBidi" w:eastAsia="Times New Roman" w:hAnsiTheme="minorBidi"/>
          <w:sz w:val="24"/>
          <w:szCs w:val="24"/>
          <w:lang w:val="en-US"/>
        </w:rPr>
        <w:pPrChange w:id="1781" w:author="יוני גרינברג" w:date="2026-01-06T12:11:00Z">
          <w:pPr>
            <w:shd w:val="clear" w:color="auto" w:fill="FFFFFF"/>
            <w:spacing w:after="120"/>
            <w:ind w:left="1080" w:right="580"/>
          </w:pPr>
        </w:pPrChange>
      </w:pPr>
      <w:ins w:id="1782" w:author="בר הרוש" w:date="2026-01-03T17:19:00Z">
        <w:r w:rsidRPr="001C719D">
          <w:rPr>
            <w:rFonts w:asciiTheme="minorBidi" w:eastAsia="Times New Roman" w:hAnsiTheme="minorBidi"/>
            <w:sz w:val="24"/>
            <w:szCs w:val="24"/>
            <w:lang w:val="en-US"/>
          </w:rPr>
          <w:t xml:space="preserve">    // Add Checksum</w:t>
        </w:r>
      </w:ins>
    </w:p>
    <w:p w14:paraId="4E02697D" w14:textId="77777777" w:rsidR="00CF4142" w:rsidRPr="001C719D" w:rsidRDefault="00CF4142">
      <w:pPr>
        <w:shd w:val="clear" w:color="auto" w:fill="FFFFFF"/>
        <w:spacing w:after="120"/>
        <w:ind w:left="1083" w:right="580"/>
        <w:rPr>
          <w:ins w:id="1783" w:author="בר הרוש" w:date="2026-01-03T17:19:00Z"/>
          <w:rFonts w:asciiTheme="minorBidi" w:eastAsia="Times New Roman" w:hAnsiTheme="minorBidi"/>
          <w:sz w:val="24"/>
          <w:szCs w:val="24"/>
          <w:lang w:val="en-US"/>
        </w:rPr>
        <w:pPrChange w:id="1784" w:author="יוני גרינברג" w:date="2026-01-06T12:11:00Z">
          <w:pPr>
            <w:shd w:val="clear" w:color="auto" w:fill="FFFFFF"/>
            <w:spacing w:after="120"/>
            <w:ind w:left="1080" w:right="580"/>
          </w:pPr>
        </w:pPrChange>
      </w:pPr>
      <w:ins w:id="1785"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(checksum)</w:t>
        </w:r>
      </w:ins>
    </w:p>
    <w:p w14:paraId="4D95CF87" w14:textId="77777777" w:rsidR="00CF4142" w:rsidRPr="001C719D" w:rsidRDefault="00CF4142">
      <w:pPr>
        <w:shd w:val="clear" w:color="auto" w:fill="FFFFFF"/>
        <w:spacing w:after="120"/>
        <w:ind w:left="1083" w:right="580"/>
        <w:rPr>
          <w:ins w:id="1786" w:author="בר הרוש" w:date="2026-01-03T17:19:00Z"/>
          <w:rFonts w:asciiTheme="minorBidi" w:eastAsia="Times New Roman" w:hAnsiTheme="minorBidi"/>
          <w:sz w:val="24"/>
          <w:szCs w:val="24"/>
          <w:lang w:val="en-US"/>
        </w:rPr>
        <w:pPrChange w:id="1787" w:author="יוני גרינברג" w:date="2026-01-06T12:11:00Z">
          <w:pPr>
            <w:shd w:val="clear" w:color="auto" w:fill="FFFFFF"/>
            <w:spacing w:after="120"/>
            <w:ind w:left="1080" w:right="580"/>
          </w:pPr>
        </w:pPrChange>
      </w:pPr>
      <w:ins w:id="1788" w:author="בר הרוש" w:date="2026-01-03T17:19:00Z">
        <w:r w:rsidRPr="001C719D">
          <w:rPr>
            <w:rFonts w:asciiTheme="minorBidi" w:eastAsia="Times New Roman" w:hAnsiTheme="minorBidi"/>
            <w:sz w:val="24"/>
            <w:szCs w:val="24"/>
            <w:lang w:val="en-US"/>
          </w:rPr>
          <w:t xml:space="preserve">    // Serialization</w:t>
        </w:r>
      </w:ins>
    </w:p>
    <w:p w14:paraId="07475632" w14:textId="77777777" w:rsidR="00CF4142" w:rsidRPr="001C719D" w:rsidRDefault="00CF4142">
      <w:pPr>
        <w:shd w:val="clear" w:color="auto" w:fill="FFFFFF"/>
        <w:spacing w:after="120"/>
        <w:ind w:left="1083" w:right="580"/>
        <w:rPr>
          <w:ins w:id="1789" w:author="בר הרוש" w:date="2026-01-03T17:19:00Z"/>
          <w:rFonts w:asciiTheme="minorBidi" w:eastAsia="Times New Roman" w:hAnsiTheme="minorBidi"/>
          <w:sz w:val="24"/>
          <w:szCs w:val="24"/>
          <w:lang w:val="en-US"/>
        </w:rPr>
        <w:pPrChange w:id="1790" w:author="יוני גרינברג" w:date="2026-01-06T12:11:00Z">
          <w:pPr>
            <w:shd w:val="clear" w:color="auto" w:fill="FFFFFF"/>
            <w:spacing w:after="120"/>
            <w:ind w:left="1080" w:right="580"/>
          </w:pPr>
        </w:pPrChange>
      </w:pPr>
      <w:ins w:id="1791" w:author="בר הרוש" w:date="2026-01-03T17:19:00Z">
        <w:r w:rsidRPr="001C719D">
          <w:rPr>
            <w:rFonts w:asciiTheme="minorBidi" w:eastAsia="Times New Roman" w:hAnsiTheme="minorBidi"/>
            <w:sz w:val="24"/>
            <w:szCs w:val="24"/>
            <w:lang w:val="en-US"/>
          </w:rPr>
          <w:t xml:space="preserve">    // Convert the Byte List into a flat array of Bits</w:t>
        </w:r>
      </w:ins>
    </w:p>
    <w:p w14:paraId="56C28212" w14:textId="77777777" w:rsidR="00CF4142" w:rsidRPr="001C719D" w:rsidRDefault="00CF4142">
      <w:pPr>
        <w:shd w:val="clear" w:color="auto" w:fill="FFFFFF"/>
        <w:spacing w:after="120"/>
        <w:ind w:left="1083" w:right="580"/>
        <w:rPr>
          <w:ins w:id="1792" w:author="בר הרוש" w:date="2026-01-03T17:19:00Z"/>
          <w:rFonts w:asciiTheme="minorBidi" w:eastAsia="Times New Roman" w:hAnsiTheme="minorBidi"/>
          <w:sz w:val="24"/>
          <w:szCs w:val="24"/>
          <w:lang w:val="en-US"/>
        </w:rPr>
        <w:pPrChange w:id="1793" w:author="יוני גרינברג" w:date="2026-01-06T12:11:00Z">
          <w:pPr>
            <w:shd w:val="clear" w:color="auto" w:fill="FFFFFF"/>
            <w:spacing w:after="120"/>
            <w:ind w:left="1080" w:right="580"/>
          </w:pPr>
        </w:pPrChange>
      </w:pPr>
      <w:ins w:id="1794"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ins>
    </w:p>
    <w:p w14:paraId="7F04D86F" w14:textId="77777777" w:rsidR="00CF4142" w:rsidRPr="001C719D" w:rsidRDefault="00CF4142">
      <w:pPr>
        <w:shd w:val="clear" w:color="auto" w:fill="FFFFFF"/>
        <w:spacing w:after="120"/>
        <w:ind w:left="1083" w:right="580"/>
        <w:rPr>
          <w:ins w:id="1795" w:author="בר הרוש" w:date="2026-01-03T17:19:00Z"/>
          <w:rFonts w:asciiTheme="minorBidi" w:eastAsia="Times New Roman" w:hAnsiTheme="minorBidi"/>
          <w:sz w:val="24"/>
          <w:szCs w:val="24"/>
          <w:lang w:val="en-US"/>
        </w:rPr>
        <w:pPrChange w:id="1796" w:author="יוני גרינברג" w:date="2026-01-06T12:11:00Z">
          <w:pPr>
            <w:shd w:val="clear" w:color="auto" w:fill="FFFFFF"/>
            <w:spacing w:after="120"/>
            <w:ind w:left="1080" w:right="580"/>
          </w:pPr>
        </w:pPrChange>
      </w:pPr>
      <w:ins w:id="1797" w:author="בר הרוש" w:date="2026-01-03T17:19:00Z">
        <w:r w:rsidRPr="001C719D">
          <w:rPr>
            <w:rFonts w:asciiTheme="minorBidi" w:eastAsia="Times New Roman" w:hAnsiTheme="minorBidi"/>
            <w:sz w:val="24"/>
            <w:szCs w:val="24"/>
            <w:lang w:val="en-US"/>
          </w:rPr>
          <w:t xml:space="preserve">    RETURN bits</w:t>
        </w:r>
      </w:ins>
    </w:p>
    <w:p w14:paraId="77F009BD" w14:textId="77777777" w:rsidR="00CF4142" w:rsidRPr="001C719D" w:rsidRDefault="00CF4142">
      <w:pPr>
        <w:shd w:val="clear" w:color="auto" w:fill="FFFFFF"/>
        <w:spacing w:after="120"/>
        <w:ind w:left="1083" w:right="580"/>
        <w:rPr>
          <w:ins w:id="1798" w:author="בר הרוש" w:date="2026-01-03T17:19:00Z"/>
          <w:rFonts w:asciiTheme="minorBidi" w:eastAsia="Times New Roman" w:hAnsiTheme="minorBidi"/>
          <w:sz w:val="24"/>
          <w:szCs w:val="24"/>
          <w:lang w:val="en-US"/>
        </w:rPr>
        <w:pPrChange w:id="1799" w:author="יוני גרינברג" w:date="2026-01-06T12:11:00Z">
          <w:pPr>
            <w:shd w:val="clear" w:color="auto" w:fill="FFFFFF"/>
            <w:spacing w:after="120"/>
            <w:ind w:left="1080" w:right="580"/>
          </w:pPr>
        </w:pPrChange>
      </w:pPr>
      <w:ins w:id="1800" w:author="בר הרוש" w:date="2026-01-03T17:19:00Z">
        <w:r w:rsidRPr="001C719D">
          <w:rPr>
            <w:rFonts w:asciiTheme="minorBidi" w:eastAsia="Times New Roman" w:hAnsiTheme="minorBidi"/>
            <w:sz w:val="24"/>
            <w:szCs w:val="24"/>
            <w:lang w:val="en-US"/>
          </w:rPr>
          <w:t>END FUNCTION</w:t>
        </w:r>
      </w:ins>
    </w:p>
    <w:p w14:paraId="4EB29BC2" w14:textId="77777777" w:rsidR="00CF4142" w:rsidRPr="001C719D" w:rsidRDefault="00CF4142">
      <w:pPr>
        <w:shd w:val="clear" w:color="auto" w:fill="FFFFFF"/>
        <w:ind w:left="1083" w:right="580"/>
        <w:rPr>
          <w:ins w:id="1801" w:author="בר הרוש" w:date="2026-01-03T17:19:00Z"/>
          <w:rFonts w:asciiTheme="minorBidi" w:eastAsia="Times New Roman" w:hAnsiTheme="minorBidi"/>
          <w:sz w:val="24"/>
          <w:szCs w:val="24"/>
          <w:lang w:val="en-US"/>
        </w:rPr>
        <w:pPrChange w:id="1802" w:author="יוני גרינברג" w:date="2026-01-06T12:11:00Z">
          <w:pPr>
            <w:shd w:val="clear" w:color="auto" w:fill="FFFFFF"/>
            <w:ind w:left="1080" w:right="580"/>
          </w:pPr>
        </w:pPrChange>
      </w:pPr>
    </w:p>
    <w:p w14:paraId="350E444F" w14:textId="77777777" w:rsidR="00CF4142" w:rsidRPr="001C719D" w:rsidRDefault="00CF4142">
      <w:pPr>
        <w:shd w:val="clear" w:color="auto" w:fill="FFFFFF"/>
        <w:ind w:left="1083" w:right="580"/>
        <w:rPr>
          <w:ins w:id="1803" w:author="בר הרוש" w:date="2026-01-03T17:19:00Z"/>
          <w:rFonts w:asciiTheme="minorBidi" w:eastAsia="Times New Roman" w:hAnsiTheme="minorBidi"/>
          <w:b/>
          <w:bCs/>
          <w:sz w:val="24"/>
          <w:szCs w:val="24"/>
          <w:lang w:val="en-US"/>
        </w:rPr>
        <w:pPrChange w:id="1804" w:author="יוני גרינברג" w:date="2026-01-06T12:11:00Z">
          <w:pPr>
            <w:shd w:val="clear" w:color="auto" w:fill="FFFFFF"/>
            <w:ind w:left="1080" w:right="580"/>
          </w:pPr>
        </w:pPrChange>
      </w:pPr>
      <w:ins w:id="1805" w:author="בר הרוש" w:date="2026-01-03T17:19:00Z">
        <w:r w:rsidRPr="001C719D">
          <w:rPr>
            <w:rFonts w:asciiTheme="minorBidi" w:eastAsia="Times New Roman" w:hAnsiTheme="minorBidi"/>
            <w:b/>
            <w:bCs/>
            <w:sz w:val="24"/>
            <w:szCs w:val="24"/>
            <w:lang w:val="en-US"/>
          </w:rPr>
          <w:t>3. PHYSICAL MODULATION</w:t>
        </w:r>
      </w:ins>
    </w:p>
    <w:p w14:paraId="7F5F5493" w14:textId="77777777" w:rsidR="00CF4142" w:rsidRPr="001C719D" w:rsidRDefault="00CF4142">
      <w:pPr>
        <w:shd w:val="clear" w:color="auto" w:fill="FFFFFF"/>
        <w:ind w:left="1083" w:right="580"/>
        <w:rPr>
          <w:ins w:id="1806" w:author="בר הרוש" w:date="2026-01-03T17:19:00Z"/>
          <w:rFonts w:asciiTheme="minorBidi" w:eastAsia="Times New Roman" w:hAnsiTheme="minorBidi"/>
          <w:sz w:val="24"/>
          <w:szCs w:val="24"/>
          <w:lang w:val="en-US"/>
        </w:rPr>
        <w:pPrChange w:id="1807" w:author="יוני גרינברג" w:date="2026-01-06T12:11:00Z">
          <w:pPr>
            <w:shd w:val="clear" w:color="auto" w:fill="FFFFFF"/>
            <w:ind w:left="1080" w:right="580"/>
          </w:pPr>
        </w:pPrChange>
      </w:pPr>
      <w:ins w:id="1808" w:author="בר הרוש" w:date="2026-01-03T17:19:00Z">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ins>
    </w:p>
    <w:p w14:paraId="073C8F5B" w14:textId="77777777" w:rsidR="00CF4142" w:rsidRPr="001C719D" w:rsidRDefault="00CF4142">
      <w:pPr>
        <w:shd w:val="clear" w:color="auto" w:fill="FFFFFF"/>
        <w:ind w:left="1083" w:right="580"/>
        <w:rPr>
          <w:ins w:id="1809" w:author="בר הרוש" w:date="2026-01-03T17:19:00Z"/>
          <w:rFonts w:asciiTheme="minorBidi" w:eastAsia="Times New Roman" w:hAnsiTheme="minorBidi"/>
          <w:sz w:val="24"/>
          <w:szCs w:val="24"/>
          <w:lang w:val="en-US"/>
        </w:rPr>
        <w:pPrChange w:id="1810" w:author="יוני גרינברג" w:date="2026-01-06T12:11:00Z">
          <w:pPr>
            <w:shd w:val="clear" w:color="auto" w:fill="FFFFFF"/>
            <w:ind w:left="1080" w:right="580"/>
          </w:pPr>
        </w:pPrChange>
      </w:pPr>
      <w:ins w:id="1811" w:author="בר הרוש" w:date="2026-01-03T17:19:00Z">
        <w:r w:rsidRPr="001C719D">
          <w:rPr>
            <w:rFonts w:asciiTheme="minorBidi" w:eastAsia="Times New Roman" w:hAnsiTheme="minorBidi"/>
            <w:sz w:val="24"/>
            <w:szCs w:val="24"/>
            <w:lang w:val="en-US"/>
          </w:rPr>
          <w:t xml:space="preserve">    // Initialize Audio Hardware</w:t>
        </w:r>
      </w:ins>
    </w:p>
    <w:p w14:paraId="39544497" w14:textId="77777777" w:rsidR="00CF4142" w:rsidRPr="001C719D" w:rsidRDefault="00CF4142">
      <w:pPr>
        <w:shd w:val="clear" w:color="auto" w:fill="FFFFFF"/>
        <w:ind w:left="1083" w:right="580"/>
        <w:rPr>
          <w:ins w:id="1812" w:author="בר הרוש" w:date="2026-01-03T17:19:00Z"/>
          <w:rFonts w:asciiTheme="minorBidi" w:eastAsia="Times New Roman" w:hAnsiTheme="minorBidi"/>
          <w:sz w:val="24"/>
          <w:szCs w:val="24"/>
          <w:lang w:val="en-US"/>
        </w:rPr>
        <w:pPrChange w:id="1813" w:author="יוני גרינברג" w:date="2026-01-06T12:11:00Z">
          <w:pPr>
            <w:shd w:val="clear" w:color="auto" w:fill="FFFFFF"/>
            <w:ind w:left="1080" w:right="580"/>
          </w:pPr>
        </w:pPrChange>
      </w:pPr>
      <w:ins w:id="1814"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ins>
    </w:p>
    <w:p w14:paraId="70D826F9" w14:textId="77777777" w:rsidR="00CF4142" w:rsidRPr="001C719D" w:rsidRDefault="00CF4142">
      <w:pPr>
        <w:shd w:val="clear" w:color="auto" w:fill="FFFFFF"/>
        <w:ind w:left="1083" w:right="580"/>
        <w:rPr>
          <w:ins w:id="1815" w:author="בר הרוש" w:date="2026-01-03T17:19:00Z"/>
          <w:rFonts w:asciiTheme="minorBidi" w:eastAsia="Times New Roman" w:hAnsiTheme="minorBidi"/>
          <w:sz w:val="24"/>
          <w:szCs w:val="24"/>
          <w:lang w:val="en-US"/>
        </w:rPr>
        <w:pPrChange w:id="1816" w:author="יוני גרינברג" w:date="2026-01-06T12:11:00Z">
          <w:pPr>
            <w:shd w:val="clear" w:color="auto" w:fill="FFFFFF"/>
            <w:ind w:left="1080" w:right="580"/>
          </w:pPr>
        </w:pPrChange>
      </w:pPr>
      <w:ins w:id="1817"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ins>
    </w:p>
    <w:p w14:paraId="2F5C21A8" w14:textId="77777777" w:rsidR="00CF4142" w:rsidRPr="001C719D" w:rsidRDefault="00CF4142">
      <w:pPr>
        <w:shd w:val="clear" w:color="auto" w:fill="FFFFFF"/>
        <w:ind w:left="1083" w:right="580"/>
        <w:rPr>
          <w:ins w:id="1818" w:author="בר הרוש" w:date="2026-01-03T17:19:00Z"/>
          <w:rFonts w:asciiTheme="minorBidi" w:eastAsia="Times New Roman" w:hAnsiTheme="minorBidi"/>
          <w:sz w:val="24"/>
          <w:szCs w:val="24"/>
          <w:lang w:val="en-US"/>
        </w:rPr>
        <w:pPrChange w:id="1819" w:author="יוני גרינברג" w:date="2026-01-06T12:11:00Z">
          <w:pPr>
            <w:shd w:val="clear" w:color="auto" w:fill="FFFFFF"/>
            <w:ind w:left="1080" w:right="580"/>
          </w:pPr>
        </w:pPrChange>
      </w:pPr>
      <w:ins w:id="1820" w:author="בר הרוש" w:date="2026-01-03T17:19:00Z">
        <w:r w:rsidRPr="001C719D">
          <w:rPr>
            <w:rFonts w:asciiTheme="minorBidi" w:eastAsia="Times New Roman" w:hAnsiTheme="minorBidi"/>
            <w:sz w:val="24"/>
            <w:szCs w:val="24"/>
            <w:lang w:val="en-US"/>
          </w:rPr>
          <w:t xml:space="preserve">    Double phase = 0.0 // Tracks phase to ensure continuity (FSK)</w:t>
        </w:r>
      </w:ins>
    </w:p>
    <w:p w14:paraId="7C8405F7" w14:textId="77777777" w:rsidR="00CF4142" w:rsidRPr="001C719D" w:rsidRDefault="00CF4142">
      <w:pPr>
        <w:shd w:val="clear" w:color="auto" w:fill="FFFFFF"/>
        <w:ind w:left="1083" w:right="580"/>
        <w:rPr>
          <w:ins w:id="1821" w:author="בר הרוש" w:date="2026-01-03T17:19:00Z"/>
          <w:rFonts w:asciiTheme="minorBidi" w:eastAsia="Times New Roman" w:hAnsiTheme="minorBidi"/>
          <w:sz w:val="24"/>
          <w:szCs w:val="24"/>
          <w:lang w:val="en-US"/>
        </w:rPr>
        <w:pPrChange w:id="1822" w:author="יוני גרינברג" w:date="2026-01-06T12:11:00Z">
          <w:pPr>
            <w:shd w:val="clear" w:color="auto" w:fill="FFFFFF"/>
            <w:ind w:left="1080" w:right="580"/>
          </w:pPr>
        </w:pPrChange>
      </w:pPr>
      <w:ins w:id="1823" w:author="בר הרוש" w:date="2026-01-03T17:19:00Z">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ins>
    </w:p>
    <w:p w14:paraId="6FE5D00F" w14:textId="77777777" w:rsidR="00CF4142" w:rsidRPr="001C719D" w:rsidRDefault="00CF4142">
      <w:pPr>
        <w:shd w:val="clear" w:color="auto" w:fill="FFFFFF"/>
        <w:ind w:left="1083" w:right="580"/>
        <w:rPr>
          <w:ins w:id="1824" w:author="בר הרוש" w:date="2026-01-03T17:19:00Z"/>
          <w:rFonts w:asciiTheme="minorBidi" w:eastAsia="Times New Roman" w:hAnsiTheme="minorBidi"/>
          <w:sz w:val="24"/>
          <w:szCs w:val="24"/>
          <w:lang w:val="en-US"/>
        </w:rPr>
        <w:pPrChange w:id="1825" w:author="יוני גרינברג" w:date="2026-01-06T12:11:00Z">
          <w:pPr>
            <w:shd w:val="clear" w:color="auto" w:fill="FFFFFF"/>
            <w:ind w:left="1080" w:right="580"/>
          </w:pPr>
        </w:pPrChange>
      </w:pPr>
      <w:ins w:id="1826" w:author="בר הרוש" w:date="2026-01-03T17:19:00Z">
        <w:r w:rsidRPr="001C719D">
          <w:rPr>
            <w:rFonts w:asciiTheme="minorBidi" w:eastAsia="Times New Roman" w:hAnsiTheme="minorBidi"/>
            <w:sz w:val="24"/>
            <w:szCs w:val="24"/>
            <w:lang w:val="en-US"/>
          </w:rPr>
          <w:t xml:space="preserve">    // Transmission Loop</w:t>
        </w:r>
      </w:ins>
    </w:p>
    <w:p w14:paraId="5E6BCF0D" w14:textId="77777777" w:rsidR="00CF4142" w:rsidRPr="001C719D" w:rsidRDefault="00CF4142">
      <w:pPr>
        <w:shd w:val="clear" w:color="auto" w:fill="FFFFFF"/>
        <w:ind w:left="1083" w:right="580"/>
        <w:rPr>
          <w:ins w:id="1827" w:author="בר הרוש" w:date="2026-01-03T17:19:00Z"/>
          <w:rFonts w:asciiTheme="minorBidi" w:eastAsia="Times New Roman" w:hAnsiTheme="minorBidi"/>
          <w:sz w:val="24"/>
          <w:szCs w:val="24"/>
          <w:lang w:val="en-US"/>
        </w:rPr>
        <w:pPrChange w:id="1828" w:author="יוני גרינברג" w:date="2026-01-06T12:11:00Z">
          <w:pPr>
            <w:shd w:val="clear" w:color="auto" w:fill="FFFFFF"/>
            <w:ind w:left="1080" w:right="580"/>
          </w:pPr>
        </w:pPrChange>
      </w:pPr>
      <w:ins w:id="1829" w:author="בר הרוש" w:date="2026-01-03T17:19:00Z">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ins>
    </w:p>
    <w:p w14:paraId="68F30C72" w14:textId="77777777" w:rsidR="00CF4142" w:rsidRPr="001C719D" w:rsidRDefault="00CF4142">
      <w:pPr>
        <w:shd w:val="clear" w:color="auto" w:fill="FFFFFF"/>
        <w:ind w:left="1083" w:right="580"/>
        <w:rPr>
          <w:ins w:id="1830" w:author="בר הרוש" w:date="2026-01-03T17:19:00Z"/>
          <w:rFonts w:asciiTheme="minorBidi" w:eastAsia="Times New Roman" w:hAnsiTheme="minorBidi"/>
          <w:sz w:val="24"/>
          <w:szCs w:val="24"/>
          <w:lang w:val="en-US"/>
        </w:rPr>
        <w:pPrChange w:id="1831" w:author="יוני גרינברג" w:date="2026-01-06T12:11:00Z">
          <w:pPr>
            <w:shd w:val="clear" w:color="auto" w:fill="FFFFFF"/>
            <w:ind w:left="1080" w:right="580"/>
          </w:pPr>
        </w:pPrChange>
      </w:pPr>
      <w:ins w:id="1832" w:author="בר הרוש" w:date="2026-01-03T17:19:00Z">
        <w:r w:rsidRPr="001C719D">
          <w:rPr>
            <w:rFonts w:asciiTheme="minorBidi" w:eastAsia="Times New Roman" w:hAnsiTheme="minorBidi"/>
            <w:sz w:val="24"/>
            <w:szCs w:val="24"/>
            <w:lang w:val="en-US"/>
          </w:rPr>
          <w:t xml:space="preserve">        // Frequency Selection</w:t>
        </w:r>
      </w:ins>
    </w:p>
    <w:p w14:paraId="4F3172BD" w14:textId="77777777" w:rsidR="00CF4142" w:rsidRPr="001C719D" w:rsidRDefault="00CF4142">
      <w:pPr>
        <w:shd w:val="clear" w:color="auto" w:fill="FFFFFF"/>
        <w:ind w:left="1083" w:right="580"/>
        <w:rPr>
          <w:ins w:id="1833" w:author="בר הרוש" w:date="2026-01-03T17:19:00Z"/>
          <w:rFonts w:asciiTheme="minorBidi" w:eastAsia="Times New Roman" w:hAnsiTheme="minorBidi"/>
          <w:sz w:val="24"/>
          <w:szCs w:val="24"/>
          <w:lang w:val="en-US"/>
        </w:rPr>
        <w:pPrChange w:id="1834" w:author="יוני גרינברג" w:date="2026-01-06T12:11:00Z">
          <w:pPr>
            <w:shd w:val="clear" w:color="auto" w:fill="FFFFFF"/>
            <w:ind w:left="1080" w:right="580"/>
          </w:pPr>
        </w:pPrChange>
      </w:pPr>
      <w:ins w:id="1835" w:author="בר הרוש" w:date="2026-01-03T17:19:00Z">
        <w:r w:rsidRPr="001C719D">
          <w:rPr>
            <w:rFonts w:asciiTheme="minorBidi" w:eastAsia="Times New Roman" w:hAnsiTheme="minorBidi"/>
            <w:sz w:val="24"/>
            <w:szCs w:val="24"/>
            <w:lang w:val="en-US"/>
          </w:rPr>
          <w:tab/>
          <w:t xml:space="preserve">    IF (bit == 0) THEN</w:t>
        </w:r>
      </w:ins>
    </w:p>
    <w:p w14:paraId="370BAA22" w14:textId="77777777" w:rsidR="00CF4142" w:rsidRPr="001C719D" w:rsidRDefault="00CF4142">
      <w:pPr>
        <w:shd w:val="clear" w:color="auto" w:fill="FFFFFF"/>
        <w:ind w:left="1083" w:right="580"/>
        <w:rPr>
          <w:ins w:id="1836" w:author="בר הרוש" w:date="2026-01-03T17:19:00Z"/>
          <w:rFonts w:asciiTheme="minorBidi" w:eastAsia="Times New Roman" w:hAnsiTheme="minorBidi"/>
          <w:sz w:val="24"/>
          <w:szCs w:val="24"/>
          <w:lang w:val="en-US"/>
        </w:rPr>
        <w:pPrChange w:id="1837" w:author="יוני גרינברג" w:date="2026-01-06T12:11:00Z">
          <w:pPr>
            <w:shd w:val="clear" w:color="auto" w:fill="FFFFFF"/>
            <w:ind w:left="1080" w:right="580"/>
          </w:pPr>
        </w:pPrChange>
      </w:pPr>
      <w:ins w:id="1838"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ins>
    </w:p>
    <w:p w14:paraId="558A9C4A" w14:textId="77777777" w:rsidR="00CF4142" w:rsidRPr="001C719D" w:rsidRDefault="00CF4142">
      <w:pPr>
        <w:shd w:val="clear" w:color="auto" w:fill="FFFFFF"/>
        <w:ind w:left="1083" w:right="580"/>
        <w:rPr>
          <w:ins w:id="1839" w:author="בר הרוש" w:date="2026-01-03T17:19:00Z"/>
          <w:rFonts w:asciiTheme="minorBidi" w:eastAsia="Times New Roman" w:hAnsiTheme="minorBidi"/>
          <w:sz w:val="24"/>
          <w:szCs w:val="24"/>
          <w:lang w:val="en-US"/>
        </w:rPr>
        <w:pPrChange w:id="1840" w:author="יוני גרינברג" w:date="2026-01-06T12:11:00Z">
          <w:pPr>
            <w:shd w:val="clear" w:color="auto" w:fill="FFFFFF"/>
            <w:ind w:left="1080" w:right="580"/>
          </w:pPr>
        </w:pPrChange>
      </w:pPr>
      <w:ins w:id="1841" w:author="בר הרוש" w:date="2026-01-03T17:19:00Z">
        <w:r w:rsidRPr="001C719D">
          <w:rPr>
            <w:rFonts w:asciiTheme="minorBidi" w:eastAsia="Times New Roman" w:hAnsiTheme="minorBidi"/>
            <w:sz w:val="24"/>
            <w:szCs w:val="24"/>
            <w:lang w:val="en-US"/>
          </w:rPr>
          <w:t xml:space="preserve">        ELSE</w:t>
        </w:r>
      </w:ins>
    </w:p>
    <w:p w14:paraId="419A96BA" w14:textId="77777777" w:rsidR="00CF4142" w:rsidRPr="001C719D" w:rsidRDefault="00CF4142">
      <w:pPr>
        <w:shd w:val="clear" w:color="auto" w:fill="FFFFFF"/>
        <w:ind w:left="1083" w:right="580"/>
        <w:rPr>
          <w:ins w:id="1842" w:author="בר הרוש" w:date="2026-01-03T17:19:00Z"/>
          <w:rFonts w:asciiTheme="minorBidi" w:eastAsia="Times New Roman" w:hAnsiTheme="minorBidi"/>
          <w:sz w:val="24"/>
          <w:szCs w:val="24"/>
          <w:lang w:val="en-US"/>
        </w:rPr>
        <w:pPrChange w:id="1843" w:author="יוני גרינברג" w:date="2026-01-06T12:11:00Z">
          <w:pPr>
            <w:shd w:val="clear" w:color="auto" w:fill="FFFFFF"/>
            <w:ind w:left="1080" w:right="580"/>
          </w:pPr>
        </w:pPrChange>
      </w:pPr>
      <w:ins w:id="1844"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ins>
    </w:p>
    <w:p w14:paraId="62954139" w14:textId="77777777" w:rsidR="00CF4142" w:rsidRPr="001C719D" w:rsidRDefault="00CF4142">
      <w:pPr>
        <w:shd w:val="clear" w:color="auto" w:fill="FFFFFF"/>
        <w:ind w:left="1083" w:right="580"/>
        <w:rPr>
          <w:ins w:id="1845" w:author="בר הרוש" w:date="2026-01-03T17:19:00Z"/>
          <w:rFonts w:asciiTheme="minorBidi" w:eastAsia="Times New Roman" w:hAnsiTheme="minorBidi"/>
          <w:sz w:val="24"/>
          <w:szCs w:val="24"/>
          <w:lang w:val="en-US"/>
        </w:rPr>
        <w:pPrChange w:id="1846" w:author="יוני גרינברג" w:date="2026-01-06T12:11:00Z">
          <w:pPr>
            <w:shd w:val="clear" w:color="auto" w:fill="FFFFFF"/>
            <w:ind w:left="1080" w:right="580"/>
          </w:pPr>
        </w:pPrChange>
      </w:pPr>
      <w:ins w:id="1847" w:author="בר הרוש" w:date="2026-01-03T17:19:00Z">
        <w:r w:rsidRPr="001C719D">
          <w:rPr>
            <w:rFonts w:asciiTheme="minorBidi" w:eastAsia="Times New Roman" w:hAnsiTheme="minorBidi"/>
            <w:sz w:val="24"/>
            <w:szCs w:val="24"/>
            <w:lang w:val="en-US"/>
          </w:rPr>
          <w:t xml:space="preserve">        END IF</w:t>
        </w:r>
      </w:ins>
    </w:p>
    <w:p w14:paraId="12F417E1" w14:textId="77777777" w:rsidR="00CF4142" w:rsidRPr="001C719D" w:rsidRDefault="00CF4142">
      <w:pPr>
        <w:shd w:val="clear" w:color="auto" w:fill="FFFFFF"/>
        <w:ind w:left="1083" w:right="580"/>
        <w:rPr>
          <w:ins w:id="1848" w:author="בר הרוש" w:date="2026-01-03T17:19:00Z"/>
          <w:rFonts w:asciiTheme="minorBidi" w:eastAsia="Times New Roman" w:hAnsiTheme="minorBidi"/>
          <w:sz w:val="24"/>
          <w:szCs w:val="24"/>
          <w:lang w:val="en-US"/>
        </w:rPr>
        <w:pPrChange w:id="1849" w:author="יוני גרינברג" w:date="2026-01-06T12:11:00Z">
          <w:pPr>
            <w:shd w:val="clear" w:color="auto" w:fill="FFFFFF"/>
            <w:ind w:left="1080" w:right="580"/>
          </w:pPr>
        </w:pPrChange>
      </w:pPr>
      <w:ins w:id="1850" w:author="בר הרוש" w:date="2026-01-03T17:19:00Z">
        <w:r w:rsidRPr="001C719D">
          <w:rPr>
            <w:rFonts w:asciiTheme="minorBidi" w:eastAsia="Times New Roman" w:hAnsiTheme="minorBidi"/>
            <w:sz w:val="24"/>
            <w:szCs w:val="24"/>
            <w:lang w:val="en-US"/>
          </w:rPr>
          <w:t xml:space="preserve">        // Sample Generation</w:t>
        </w:r>
      </w:ins>
    </w:p>
    <w:p w14:paraId="3944C2FE" w14:textId="77777777" w:rsidR="00CF4142" w:rsidRPr="001C719D" w:rsidRDefault="00CF4142">
      <w:pPr>
        <w:shd w:val="clear" w:color="auto" w:fill="FFFFFF"/>
        <w:ind w:left="1083" w:right="580"/>
        <w:rPr>
          <w:ins w:id="1851" w:author="בר הרוש" w:date="2026-01-03T17:19:00Z"/>
          <w:rFonts w:asciiTheme="minorBidi" w:eastAsia="Times New Roman" w:hAnsiTheme="minorBidi"/>
          <w:sz w:val="24"/>
          <w:szCs w:val="24"/>
          <w:lang w:val="en-US"/>
        </w:rPr>
        <w:pPrChange w:id="1852" w:author="יוני גרינברג" w:date="2026-01-06T12:11:00Z">
          <w:pPr>
            <w:shd w:val="clear" w:color="auto" w:fill="FFFFFF"/>
            <w:ind w:left="1080" w:right="580"/>
          </w:pPr>
        </w:pPrChange>
      </w:pPr>
      <w:ins w:id="1853" w:author="בר הרוש" w:date="2026-01-03T17:19:00Z">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ins>
    </w:p>
    <w:p w14:paraId="1DF96337" w14:textId="77777777" w:rsidR="00CF4142" w:rsidRPr="001C719D" w:rsidRDefault="00CF4142">
      <w:pPr>
        <w:shd w:val="clear" w:color="auto" w:fill="FFFFFF"/>
        <w:ind w:left="1083" w:right="580"/>
        <w:rPr>
          <w:ins w:id="1854" w:author="בר הרוש" w:date="2026-01-03T17:19:00Z"/>
          <w:rFonts w:asciiTheme="minorBidi" w:eastAsia="Times New Roman" w:hAnsiTheme="minorBidi"/>
          <w:sz w:val="24"/>
          <w:szCs w:val="24"/>
          <w:lang w:val="en-US"/>
        </w:rPr>
        <w:pPrChange w:id="1855" w:author="יוני גרינברג" w:date="2026-01-06T12:11:00Z">
          <w:pPr>
            <w:shd w:val="clear" w:color="auto" w:fill="FFFFFF"/>
            <w:ind w:left="1080" w:right="580"/>
          </w:pPr>
        </w:pPrChange>
      </w:pPr>
      <w:ins w:id="1856" w:author="בר הרוש" w:date="2026-01-03T17:19:00Z">
        <w:r w:rsidRPr="001C719D">
          <w:rPr>
            <w:rFonts w:asciiTheme="minorBidi" w:eastAsia="Times New Roman" w:hAnsiTheme="minorBidi"/>
            <w:sz w:val="24"/>
            <w:szCs w:val="24"/>
            <w:lang w:val="en-US"/>
          </w:rPr>
          <w:t xml:space="preserve">        FOR j = 0 TO SAMPLES_PER_BIT - 1:</w:t>
        </w:r>
      </w:ins>
    </w:p>
    <w:p w14:paraId="035FFFC3" w14:textId="77777777" w:rsidR="00CF4142" w:rsidRPr="001C719D" w:rsidRDefault="00CF4142">
      <w:pPr>
        <w:shd w:val="clear" w:color="auto" w:fill="FFFFFF"/>
        <w:ind w:left="1083" w:right="580"/>
        <w:rPr>
          <w:ins w:id="1857" w:author="בר הרוש" w:date="2026-01-03T17:19:00Z"/>
          <w:rFonts w:asciiTheme="minorBidi" w:eastAsia="Times New Roman" w:hAnsiTheme="minorBidi"/>
          <w:sz w:val="24"/>
          <w:szCs w:val="24"/>
          <w:lang w:val="en-US"/>
        </w:rPr>
        <w:pPrChange w:id="1858" w:author="יוני גרינברג" w:date="2026-01-06T12:11:00Z">
          <w:pPr>
            <w:shd w:val="clear" w:color="auto" w:fill="FFFFFF"/>
            <w:ind w:left="1080" w:right="580"/>
          </w:pPr>
        </w:pPrChange>
      </w:pPr>
      <w:ins w:id="1859" w:author="בר הרוש" w:date="2026-01-03T17:19:00Z">
        <w:r w:rsidRPr="001C719D">
          <w:rPr>
            <w:rFonts w:asciiTheme="minorBidi" w:eastAsia="Times New Roman" w:hAnsiTheme="minorBidi"/>
            <w:sz w:val="24"/>
            <w:szCs w:val="24"/>
            <w:lang w:val="en-US"/>
          </w:rPr>
          <w:lastRenderedPageBreak/>
          <w:t xml:space="preserve">            // Calculate angle based on previous phase</w:t>
        </w:r>
      </w:ins>
    </w:p>
    <w:p w14:paraId="14E399F5" w14:textId="77777777" w:rsidR="00CF4142" w:rsidRPr="001C719D" w:rsidRDefault="00CF4142">
      <w:pPr>
        <w:shd w:val="clear" w:color="auto" w:fill="FFFFFF"/>
        <w:ind w:left="1083" w:right="580"/>
        <w:rPr>
          <w:ins w:id="1860" w:author="בר הרוש" w:date="2026-01-03T17:19:00Z"/>
          <w:rFonts w:asciiTheme="minorBidi" w:eastAsia="Times New Roman" w:hAnsiTheme="minorBidi"/>
          <w:sz w:val="24"/>
          <w:szCs w:val="24"/>
          <w:lang w:val="en-US"/>
        </w:rPr>
        <w:pPrChange w:id="1861" w:author="יוני גרינברג" w:date="2026-01-06T12:11:00Z">
          <w:pPr>
            <w:shd w:val="clear" w:color="auto" w:fill="FFFFFF"/>
            <w:ind w:left="1080" w:right="580"/>
          </w:pPr>
        </w:pPrChange>
      </w:pPr>
      <w:ins w:id="1862" w:author="בר הרוש" w:date="2026-01-03T17:19:00Z">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ins>
    </w:p>
    <w:p w14:paraId="7A9615BB" w14:textId="77777777" w:rsidR="00CF4142" w:rsidRPr="001C719D" w:rsidRDefault="00CF4142">
      <w:pPr>
        <w:shd w:val="clear" w:color="auto" w:fill="FFFFFF"/>
        <w:ind w:left="1083" w:right="580"/>
        <w:rPr>
          <w:ins w:id="1863" w:author="בר הרוש" w:date="2026-01-03T17:19:00Z"/>
          <w:rFonts w:asciiTheme="minorBidi" w:eastAsia="Times New Roman" w:hAnsiTheme="minorBidi"/>
          <w:sz w:val="24"/>
          <w:szCs w:val="24"/>
          <w:lang w:val="en-US"/>
        </w:rPr>
        <w:pPrChange w:id="1864" w:author="יוני גרינברג" w:date="2026-01-06T12:11:00Z">
          <w:pPr>
            <w:shd w:val="clear" w:color="auto" w:fill="FFFFFF"/>
            <w:ind w:left="1080" w:right="580"/>
          </w:pPr>
        </w:pPrChange>
      </w:pPr>
      <w:ins w:id="1865" w:author="בר הרוש" w:date="2026-01-03T17:19:00Z">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ins>
    </w:p>
    <w:p w14:paraId="6ACC9CF2" w14:textId="77777777" w:rsidR="00CF4142" w:rsidRPr="001C719D" w:rsidRDefault="00CF4142">
      <w:pPr>
        <w:shd w:val="clear" w:color="auto" w:fill="FFFFFF"/>
        <w:ind w:left="1083" w:right="580"/>
        <w:rPr>
          <w:ins w:id="1866" w:author="בר הרוש" w:date="2026-01-03T17:19:00Z"/>
          <w:rFonts w:asciiTheme="minorBidi" w:eastAsia="Times New Roman" w:hAnsiTheme="minorBidi"/>
          <w:sz w:val="24"/>
          <w:szCs w:val="24"/>
          <w:lang w:val="en-US"/>
        </w:rPr>
        <w:pPrChange w:id="1867" w:author="יוני גרינברג" w:date="2026-01-06T12:11:00Z">
          <w:pPr>
            <w:shd w:val="clear" w:color="auto" w:fill="FFFFFF"/>
            <w:ind w:left="1080" w:right="580"/>
          </w:pPr>
        </w:pPrChange>
      </w:pPr>
      <w:ins w:id="1868" w:author="בר הרוש" w:date="2026-01-03T17:19:00Z">
        <w:r w:rsidRPr="001C719D">
          <w:rPr>
            <w:rFonts w:asciiTheme="minorBidi" w:eastAsia="Times New Roman" w:hAnsiTheme="minorBidi"/>
            <w:sz w:val="24"/>
            <w:szCs w:val="24"/>
            <w:lang w:val="en-US"/>
          </w:rPr>
          <w:t xml:space="preserve">            // Amplitude Ramping</w:t>
        </w:r>
      </w:ins>
    </w:p>
    <w:p w14:paraId="46ADCD0D" w14:textId="77777777" w:rsidR="00CF4142" w:rsidRPr="001C719D" w:rsidRDefault="00CF4142">
      <w:pPr>
        <w:shd w:val="clear" w:color="auto" w:fill="FFFFFF"/>
        <w:ind w:left="1083" w:right="580"/>
        <w:rPr>
          <w:ins w:id="1869" w:author="בר הרוש" w:date="2026-01-03T17:19:00Z"/>
          <w:rFonts w:asciiTheme="minorBidi" w:eastAsia="Times New Roman" w:hAnsiTheme="minorBidi"/>
          <w:sz w:val="24"/>
          <w:szCs w:val="24"/>
          <w:lang w:val="en-US"/>
        </w:rPr>
        <w:pPrChange w:id="1870" w:author="יוני גרינברג" w:date="2026-01-06T12:11:00Z">
          <w:pPr>
            <w:shd w:val="clear" w:color="auto" w:fill="FFFFFF"/>
            <w:ind w:left="1080" w:right="580"/>
          </w:pPr>
        </w:pPrChange>
      </w:pPr>
      <w:ins w:id="1871" w:author="בר הרוש" w:date="2026-01-03T17:19:00Z">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14A03D2C" w14:textId="77777777" w:rsidR="00CF4142" w:rsidRPr="001C719D" w:rsidRDefault="00CF4142">
      <w:pPr>
        <w:shd w:val="clear" w:color="auto" w:fill="FFFFFF"/>
        <w:ind w:left="1083" w:right="580"/>
        <w:rPr>
          <w:ins w:id="1872" w:author="בר הרוש" w:date="2026-01-03T17:19:00Z"/>
          <w:rFonts w:asciiTheme="minorBidi" w:eastAsia="Times New Roman" w:hAnsiTheme="minorBidi"/>
          <w:sz w:val="24"/>
          <w:szCs w:val="24"/>
          <w:lang w:val="en-US"/>
        </w:rPr>
        <w:pPrChange w:id="1873" w:author="יוני גרינברג" w:date="2026-01-06T12:11:00Z">
          <w:pPr>
            <w:shd w:val="clear" w:color="auto" w:fill="FFFFFF"/>
            <w:ind w:left="1080" w:right="580"/>
          </w:pPr>
        </w:pPrChange>
      </w:pPr>
      <w:ins w:id="1874" w:author="בר הרוש" w:date="2026-01-03T17:19:00Z">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62578578" w14:textId="77777777" w:rsidR="00CF4142" w:rsidRPr="001C719D" w:rsidRDefault="00CF4142">
      <w:pPr>
        <w:shd w:val="clear" w:color="auto" w:fill="FFFFFF"/>
        <w:ind w:left="1083" w:right="580"/>
        <w:rPr>
          <w:ins w:id="1875" w:author="בר הרוש" w:date="2026-01-03T17:19:00Z"/>
          <w:rFonts w:asciiTheme="minorBidi" w:eastAsia="Times New Roman" w:hAnsiTheme="minorBidi"/>
          <w:sz w:val="24"/>
          <w:szCs w:val="24"/>
          <w:lang w:val="en-US"/>
        </w:rPr>
        <w:pPrChange w:id="1876" w:author="יוני גרינברג" w:date="2026-01-06T12:11:00Z">
          <w:pPr>
            <w:shd w:val="clear" w:color="auto" w:fill="FFFFFF"/>
            <w:ind w:left="1080" w:right="580"/>
          </w:pPr>
        </w:pPrChange>
      </w:pPr>
      <w:ins w:id="1877" w:author="בר הרוש" w:date="2026-01-03T17:19:00Z">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52A8272E" w14:textId="77777777" w:rsidR="00CF4142" w:rsidRPr="001C719D" w:rsidRDefault="00CF4142">
      <w:pPr>
        <w:shd w:val="clear" w:color="auto" w:fill="FFFFFF"/>
        <w:ind w:left="1083" w:right="580"/>
        <w:rPr>
          <w:ins w:id="1878" w:author="בר הרוש" w:date="2026-01-03T17:19:00Z"/>
          <w:rFonts w:asciiTheme="minorBidi" w:eastAsia="Times New Roman" w:hAnsiTheme="minorBidi"/>
          <w:sz w:val="24"/>
          <w:szCs w:val="24"/>
          <w:lang w:val="en-US"/>
        </w:rPr>
        <w:pPrChange w:id="1879" w:author="יוני גרינברג" w:date="2026-01-06T12:11:00Z">
          <w:pPr>
            <w:shd w:val="clear" w:color="auto" w:fill="FFFFFF"/>
            <w:ind w:left="1080" w:right="580"/>
          </w:pPr>
        </w:pPrChange>
      </w:pPr>
      <w:ins w:id="1880"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ins>
    </w:p>
    <w:p w14:paraId="17F400B5" w14:textId="77777777" w:rsidR="00CF4142" w:rsidRPr="001C719D" w:rsidRDefault="00CF4142">
      <w:pPr>
        <w:shd w:val="clear" w:color="auto" w:fill="FFFFFF"/>
        <w:ind w:left="1083" w:right="580"/>
        <w:rPr>
          <w:ins w:id="1881" w:author="בר הרוש" w:date="2026-01-03T17:19:00Z"/>
          <w:rFonts w:asciiTheme="minorBidi" w:eastAsia="Times New Roman" w:hAnsiTheme="minorBidi"/>
          <w:sz w:val="24"/>
          <w:szCs w:val="24"/>
          <w:lang w:val="en-US"/>
        </w:rPr>
        <w:pPrChange w:id="1882" w:author="יוני גרינברג" w:date="2026-01-06T12:11:00Z">
          <w:pPr>
            <w:shd w:val="clear" w:color="auto" w:fill="FFFFFF"/>
            <w:ind w:left="1080" w:right="580"/>
          </w:pPr>
        </w:pPrChange>
      </w:pPr>
      <w:ins w:id="1883" w:author="בר הרוש" w:date="2026-01-03T17:19:00Z">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ins>
    </w:p>
    <w:p w14:paraId="06CBCFF0" w14:textId="77777777" w:rsidR="00CF4142" w:rsidRPr="001C719D" w:rsidRDefault="00CF4142">
      <w:pPr>
        <w:shd w:val="clear" w:color="auto" w:fill="FFFFFF"/>
        <w:ind w:left="1083" w:right="580"/>
        <w:rPr>
          <w:ins w:id="1884" w:author="בר הרוש" w:date="2026-01-03T17:19:00Z"/>
          <w:rFonts w:asciiTheme="minorBidi" w:eastAsia="Times New Roman" w:hAnsiTheme="minorBidi"/>
          <w:sz w:val="24"/>
          <w:szCs w:val="24"/>
          <w:lang w:val="en-US"/>
        </w:rPr>
        <w:pPrChange w:id="1885" w:author="יוני גרינברג" w:date="2026-01-06T12:11:00Z">
          <w:pPr>
            <w:shd w:val="clear" w:color="auto" w:fill="FFFFFF"/>
            <w:ind w:left="1080" w:right="580"/>
          </w:pPr>
        </w:pPrChange>
      </w:pPr>
      <w:ins w:id="1886" w:author="בר הרוש" w:date="2026-01-03T17:19:00Z">
        <w:r w:rsidRPr="001C719D">
          <w:rPr>
            <w:rFonts w:asciiTheme="minorBidi" w:eastAsia="Times New Roman" w:hAnsiTheme="minorBidi"/>
            <w:sz w:val="24"/>
            <w:szCs w:val="24"/>
            <w:lang w:val="en-US"/>
          </w:rPr>
          <w:t xml:space="preserve">            END IF</w:t>
        </w:r>
      </w:ins>
    </w:p>
    <w:p w14:paraId="53F4D5CB" w14:textId="77777777" w:rsidR="00CF4142" w:rsidRPr="001C719D" w:rsidRDefault="00CF4142">
      <w:pPr>
        <w:shd w:val="clear" w:color="auto" w:fill="FFFFFF"/>
        <w:ind w:left="1083" w:right="580"/>
        <w:rPr>
          <w:ins w:id="1887" w:author="בר הרוש" w:date="2026-01-03T17:19:00Z"/>
          <w:rFonts w:asciiTheme="minorBidi" w:eastAsia="Times New Roman" w:hAnsiTheme="minorBidi"/>
          <w:sz w:val="24"/>
          <w:szCs w:val="24"/>
          <w:lang w:val="en-US"/>
        </w:rPr>
        <w:pPrChange w:id="1888" w:author="יוני גרינברג" w:date="2026-01-06T12:11:00Z">
          <w:pPr>
            <w:shd w:val="clear" w:color="auto" w:fill="FFFFFF"/>
            <w:ind w:left="1080" w:right="580"/>
          </w:pPr>
        </w:pPrChange>
      </w:pPr>
      <w:ins w:id="1889" w:author="בר הרוש" w:date="2026-01-03T17:19:00Z">
        <w:r w:rsidRPr="001C719D">
          <w:rPr>
            <w:rFonts w:asciiTheme="minorBidi" w:eastAsia="Times New Roman" w:hAnsiTheme="minorBidi"/>
            <w:sz w:val="24"/>
            <w:szCs w:val="24"/>
            <w:lang w:val="en-US"/>
          </w:rPr>
          <w:t xml:space="preserve">            buffer[j] = sample</w:t>
        </w:r>
      </w:ins>
    </w:p>
    <w:p w14:paraId="72BAC202" w14:textId="77777777" w:rsidR="00CF4142" w:rsidRPr="001C719D" w:rsidRDefault="00CF4142">
      <w:pPr>
        <w:shd w:val="clear" w:color="auto" w:fill="FFFFFF"/>
        <w:ind w:left="1083" w:right="580"/>
        <w:rPr>
          <w:ins w:id="1890" w:author="בר הרוש" w:date="2026-01-03T17:19:00Z"/>
          <w:rFonts w:asciiTheme="minorBidi" w:eastAsia="Times New Roman" w:hAnsiTheme="minorBidi"/>
          <w:sz w:val="24"/>
          <w:szCs w:val="24"/>
          <w:lang w:val="en-US"/>
        </w:rPr>
        <w:pPrChange w:id="1891" w:author="יוני גרינברג" w:date="2026-01-06T12:11:00Z">
          <w:pPr>
            <w:shd w:val="clear" w:color="auto" w:fill="FFFFFF"/>
            <w:ind w:left="1080" w:right="580"/>
          </w:pPr>
        </w:pPrChange>
      </w:pPr>
      <w:ins w:id="1892" w:author="בר הרוש" w:date="2026-01-03T17:19:00Z">
        <w:r w:rsidRPr="001C719D">
          <w:rPr>
            <w:rFonts w:asciiTheme="minorBidi" w:eastAsia="Times New Roman" w:hAnsiTheme="minorBidi"/>
            <w:sz w:val="24"/>
            <w:szCs w:val="24"/>
            <w:lang w:val="en-US"/>
          </w:rPr>
          <w:t xml:space="preserve">        END FOR</w:t>
        </w:r>
      </w:ins>
    </w:p>
    <w:p w14:paraId="01B1AAD6" w14:textId="77777777" w:rsidR="00CF4142" w:rsidRPr="001C719D" w:rsidRDefault="00CF4142">
      <w:pPr>
        <w:shd w:val="clear" w:color="auto" w:fill="FFFFFF"/>
        <w:ind w:left="1083" w:right="580"/>
        <w:rPr>
          <w:ins w:id="1893" w:author="בר הרוש" w:date="2026-01-03T17:19:00Z"/>
          <w:rFonts w:asciiTheme="minorBidi" w:eastAsia="Times New Roman" w:hAnsiTheme="minorBidi"/>
          <w:sz w:val="24"/>
          <w:szCs w:val="24"/>
          <w:lang w:val="en-US"/>
        </w:rPr>
        <w:pPrChange w:id="1894" w:author="יוני גרינברג" w:date="2026-01-06T12:11:00Z">
          <w:pPr>
            <w:shd w:val="clear" w:color="auto" w:fill="FFFFFF"/>
            <w:ind w:left="1080" w:right="580"/>
          </w:pPr>
        </w:pPrChange>
      </w:pPr>
      <w:ins w:id="1895" w:author="בר הרוש" w:date="2026-01-03T17:19:00Z">
        <w:r w:rsidRPr="001C719D">
          <w:rPr>
            <w:rFonts w:asciiTheme="minorBidi" w:eastAsia="Times New Roman" w:hAnsiTheme="minorBidi"/>
            <w:sz w:val="24"/>
            <w:szCs w:val="24"/>
            <w:lang w:val="en-US"/>
          </w:rPr>
          <w:t xml:space="preserve">        // Update Phase</w:t>
        </w:r>
      </w:ins>
    </w:p>
    <w:p w14:paraId="17F37AA2" w14:textId="77777777" w:rsidR="00CF4142" w:rsidRPr="001C719D" w:rsidRDefault="00CF4142">
      <w:pPr>
        <w:shd w:val="clear" w:color="auto" w:fill="FFFFFF"/>
        <w:ind w:left="1083" w:right="580"/>
        <w:rPr>
          <w:ins w:id="1896" w:author="בר הרוש" w:date="2026-01-03T17:19:00Z"/>
          <w:rFonts w:asciiTheme="minorBidi" w:eastAsia="Times New Roman" w:hAnsiTheme="minorBidi"/>
          <w:sz w:val="24"/>
          <w:szCs w:val="24"/>
          <w:lang w:val="en-US"/>
        </w:rPr>
        <w:pPrChange w:id="1897" w:author="יוני גרינברג" w:date="2026-01-06T12:11:00Z">
          <w:pPr>
            <w:shd w:val="clear" w:color="auto" w:fill="FFFFFF"/>
            <w:ind w:left="1080" w:right="580"/>
          </w:pPr>
        </w:pPrChange>
      </w:pPr>
      <w:ins w:id="1898" w:author="בר הרוש" w:date="2026-01-03T17:19:00Z">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ins>
    </w:p>
    <w:p w14:paraId="72B456BE" w14:textId="77777777" w:rsidR="00CF4142" w:rsidRPr="001C719D" w:rsidRDefault="00CF4142">
      <w:pPr>
        <w:shd w:val="clear" w:color="auto" w:fill="FFFFFF"/>
        <w:ind w:left="1083" w:right="580"/>
        <w:rPr>
          <w:ins w:id="1899" w:author="בר הרוש" w:date="2026-01-03T17:19:00Z"/>
          <w:rFonts w:asciiTheme="minorBidi" w:eastAsia="Times New Roman" w:hAnsiTheme="minorBidi"/>
          <w:sz w:val="24"/>
          <w:szCs w:val="24"/>
          <w:lang w:val="en-US"/>
        </w:rPr>
        <w:pPrChange w:id="1900" w:author="יוני גרינברג" w:date="2026-01-06T12:11:00Z">
          <w:pPr>
            <w:shd w:val="clear" w:color="auto" w:fill="FFFFFF"/>
            <w:ind w:left="1080" w:right="580"/>
          </w:pPr>
        </w:pPrChange>
      </w:pPr>
      <w:ins w:id="1901" w:author="בר הרוש" w:date="2026-01-03T17:19:00Z">
        <w:r w:rsidRPr="001C719D">
          <w:rPr>
            <w:rFonts w:asciiTheme="minorBidi" w:eastAsia="Times New Roman" w:hAnsiTheme="minorBidi"/>
            <w:sz w:val="24"/>
            <w:szCs w:val="24"/>
            <w:lang w:val="en-US"/>
          </w:rPr>
          <w:t xml:space="preserve">        // Write to Hardware</w:t>
        </w:r>
      </w:ins>
    </w:p>
    <w:p w14:paraId="0B70A938" w14:textId="77777777" w:rsidR="00CF4142" w:rsidRPr="001C719D" w:rsidRDefault="00CF4142">
      <w:pPr>
        <w:shd w:val="clear" w:color="auto" w:fill="FFFFFF"/>
        <w:ind w:left="1083" w:right="580"/>
        <w:rPr>
          <w:ins w:id="1902" w:author="בר הרוש" w:date="2026-01-03T17:19:00Z"/>
          <w:rFonts w:asciiTheme="minorBidi" w:eastAsia="Times New Roman" w:hAnsiTheme="minorBidi"/>
          <w:sz w:val="24"/>
          <w:szCs w:val="24"/>
          <w:lang w:val="en-US"/>
        </w:rPr>
        <w:pPrChange w:id="1903" w:author="יוני גרינברג" w:date="2026-01-06T12:11:00Z">
          <w:pPr>
            <w:shd w:val="clear" w:color="auto" w:fill="FFFFFF"/>
            <w:ind w:left="1080" w:right="580"/>
          </w:pPr>
        </w:pPrChange>
      </w:pPr>
      <w:ins w:id="1904"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ins>
    </w:p>
    <w:p w14:paraId="7C1875EC" w14:textId="77777777" w:rsidR="00CF4142" w:rsidRPr="001C719D" w:rsidRDefault="00CF4142">
      <w:pPr>
        <w:shd w:val="clear" w:color="auto" w:fill="FFFFFF"/>
        <w:ind w:left="1083" w:right="580"/>
        <w:rPr>
          <w:ins w:id="1905" w:author="בר הרוש" w:date="2026-01-03T17:19:00Z"/>
          <w:rFonts w:asciiTheme="minorBidi" w:eastAsia="Times New Roman" w:hAnsiTheme="minorBidi"/>
          <w:sz w:val="24"/>
          <w:szCs w:val="24"/>
          <w:lang w:val="en-US"/>
        </w:rPr>
        <w:pPrChange w:id="1906" w:author="יוני גרינברג" w:date="2026-01-06T12:11:00Z">
          <w:pPr>
            <w:shd w:val="clear" w:color="auto" w:fill="FFFFFF"/>
            <w:ind w:left="1080" w:right="580"/>
          </w:pPr>
        </w:pPrChange>
      </w:pPr>
      <w:ins w:id="1907" w:author="בר הרוש" w:date="2026-01-03T17:19:00Z">
        <w:r w:rsidRPr="001C719D">
          <w:rPr>
            <w:rFonts w:asciiTheme="minorBidi" w:eastAsia="Times New Roman" w:hAnsiTheme="minorBidi"/>
            <w:sz w:val="24"/>
            <w:szCs w:val="24"/>
            <w:lang w:val="en-US"/>
          </w:rPr>
          <w:t xml:space="preserve">    END FOR</w:t>
        </w:r>
      </w:ins>
    </w:p>
    <w:p w14:paraId="5170E1DC" w14:textId="77777777" w:rsidR="00CF4142" w:rsidRPr="001C719D" w:rsidRDefault="00CF4142">
      <w:pPr>
        <w:shd w:val="clear" w:color="auto" w:fill="FFFFFF"/>
        <w:ind w:left="1083" w:right="580"/>
        <w:rPr>
          <w:ins w:id="1908" w:author="בר הרוש" w:date="2026-01-03T17:19:00Z"/>
          <w:rFonts w:asciiTheme="minorBidi" w:eastAsia="Times New Roman" w:hAnsiTheme="minorBidi"/>
          <w:sz w:val="24"/>
          <w:szCs w:val="24"/>
          <w:lang w:val="en-US"/>
        </w:rPr>
        <w:pPrChange w:id="1909" w:author="יוני גרינברג" w:date="2026-01-06T12:11:00Z">
          <w:pPr>
            <w:shd w:val="clear" w:color="auto" w:fill="FFFFFF"/>
            <w:ind w:left="1080" w:right="580"/>
          </w:pPr>
        </w:pPrChange>
      </w:pPr>
      <w:ins w:id="1910" w:author="בר הרוש" w:date="2026-01-03T17:19:00Z">
        <w:r w:rsidRPr="001C719D">
          <w:rPr>
            <w:rFonts w:asciiTheme="minorBidi" w:eastAsia="Times New Roman" w:hAnsiTheme="minorBidi"/>
            <w:sz w:val="24"/>
            <w:szCs w:val="24"/>
            <w:lang w:val="en-US"/>
          </w:rPr>
          <w:t xml:space="preserve">    // Cleanup</w:t>
        </w:r>
      </w:ins>
    </w:p>
    <w:p w14:paraId="729589F6" w14:textId="77777777" w:rsidR="00CF4142" w:rsidRPr="001C719D" w:rsidRDefault="00CF4142">
      <w:pPr>
        <w:shd w:val="clear" w:color="auto" w:fill="FFFFFF"/>
        <w:ind w:left="1083" w:right="580"/>
        <w:rPr>
          <w:ins w:id="1911" w:author="בר הרוש" w:date="2026-01-03T17:19:00Z"/>
          <w:rFonts w:asciiTheme="minorBidi" w:eastAsia="Times New Roman" w:hAnsiTheme="minorBidi"/>
          <w:sz w:val="24"/>
          <w:szCs w:val="24"/>
          <w:lang w:val="en-US"/>
        </w:rPr>
        <w:pPrChange w:id="1912" w:author="יוני גרינברג" w:date="2026-01-06T12:11:00Z">
          <w:pPr>
            <w:shd w:val="clear" w:color="auto" w:fill="FFFFFF"/>
            <w:ind w:left="1080" w:right="580"/>
          </w:pPr>
        </w:pPrChange>
      </w:pPr>
      <w:ins w:id="1913"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ins>
    </w:p>
    <w:p w14:paraId="6DDAA8C9" w14:textId="77777777" w:rsidR="00CF4142" w:rsidRPr="001C719D" w:rsidRDefault="00CF4142">
      <w:pPr>
        <w:shd w:val="clear" w:color="auto" w:fill="FFFFFF"/>
        <w:ind w:left="1083" w:right="580"/>
        <w:rPr>
          <w:ins w:id="1914" w:author="בר הרוש" w:date="2026-01-03T17:19:00Z"/>
          <w:rFonts w:asciiTheme="minorBidi" w:eastAsia="Times New Roman" w:hAnsiTheme="minorBidi"/>
          <w:sz w:val="24"/>
          <w:szCs w:val="24"/>
          <w:lang w:val="en-US"/>
        </w:rPr>
        <w:pPrChange w:id="1915" w:author="יוני גרינברג" w:date="2026-01-06T12:11:00Z">
          <w:pPr>
            <w:shd w:val="clear" w:color="auto" w:fill="FFFFFF"/>
            <w:ind w:left="1080" w:right="580"/>
          </w:pPr>
        </w:pPrChange>
      </w:pPr>
      <w:ins w:id="1916" w:author="בר הרוש" w:date="2026-01-03T17:19:00Z">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ins>
    </w:p>
    <w:p w14:paraId="788A2220" w14:textId="77777777" w:rsidR="00CF4142" w:rsidRPr="001C719D" w:rsidRDefault="00CF4142">
      <w:pPr>
        <w:shd w:val="clear" w:color="auto" w:fill="FFFFFF"/>
        <w:ind w:left="1083" w:right="580"/>
        <w:rPr>
          <w:ins w:id="1917" w:author="בר הרוש" w:date="2026-01-03T17:19:00Z"/>
          <w:rFonts w:asciiTheme="minorBidi" w:eastAsia="Times New Roman" w:hAnsiTheme="minorBidi"/>
          <w:sz w:val="24"/>
          <w:szCs w:val="24"/>
          <w:lang w:val="en-US"/>
        </w:rPr>
        <w:pPrChange w:id="1918" w:author="יוני גרינברג" w:date="2026-01-06T12:11:00Z">
          <w:pPr>
            <w:shd w:val="clear" w:color="auto" w:fill="FFFFFF"/>
            <w:ind w:left="1080" w:right="580"/>
          </w:pPr>
        </w:pPrChange>
      </w:pPr>
      <w:ins w:id="1919" w:author="בר הרוש" w:date="2026-01-03T17:19:00Z">
        <w:r w:rsidRPr="001C719D">
          <w:rPr>
            <w:rFonts w:asciiTheme="minorBidi" w:eastAsia="Times New Roman" w:hAnsiTheme="minorBidi"/>
            <w:sz w:val="24"/>
            <w:szCs w:val="24"/>
            <w:lang w:val="en-US"/>
          </w:rPr>
          <w:t>END FUNCTION</w:t>
        </w:r>
      </w:ins>
    </w:p>
    <w:p w14:paraId="664C103F" w14:textId="77777777" w:rsidR="00CF4142" w:rsidRPr="001C719D" w:rsidRDefault="00CF4142">
      <w:pPr>
        <w:shd w:val="clear" w:color="auto" w:fill="FFFFFF"/>
        <w:spacing w:after="120"/>
        <w:ind w:left="1083" w:right="580"/>
        <w:rPr>
          <w:ins w:id="1920" w:author="בר הרוש" w:date="2026-01-03T17:19:00Z"/>
          <w:rFonts w:asciiTheme="minorBidi" w:eastAsia="Times New Roman" w:hAnsiTheme="minorBidi"/>
          <w:sz w:val="24"/>
          <w:szCs w:val="24"/>
          <w:lang w:val="en-US"/>
        </w:rPr>
        <w:pPrChange w:id="1921" w:author="יוני גרינברג" w:date="2026-01-06T12:11:00Z">
          <w:pPr>
            <w:shd w:val="clear" w:color="auto" w:fill="FFFFFF"/>
            <w:spacing w:after="120"/>
            <w:ind w:left="1080" w:right="580"/>
          </w:pPr>
        </w:pPrChange>
      </w:pPr>
      <w:ins w:id="1922" w:author="בר הרוש" w:date="2026-01-03T17:19:00Z">
        <w:r w:rsidRPr="001C719D">
          <w:rPr>
            <w:rFonts w:asciiTheme="minorBidi" w:eastAsia="Times New Roman" w:hAnsiTheme="minorBidi"/>
            <w:sz w:val="24"/>
            <w:szCs w:val="24"/>
            <w:lang w:val="en-US"/>
          </w:rPr>
          <w:t xml:space="preserve"> </w:t>
        </w:r>
      </w:ins>
    </w:p>
    <w:p w14:paraId="0F182D03" w14:textId="77777777" w:rsidR="00CF4142" w:rsidRPr="001C719D" w:rsidRDefault="00CF4142">
      <w:pPr>
        <w:shd w:val="clear" w:color="auto" w:fill="FFFFFF"/>
        <w:spacing w:after="120"/>
        <w:ind w:left="1083" w:right="580"/>
        <w:rPr>
          <w:ins w:id="1923" w:author="בר הרוש" w:date="2026-01-03T17:19:00Z"/>
          <w:rFonts w:asciiTheme="minorBidi" w:eastAsia="Times New Roman" w:hAnsiTheme="minorBidi"/>
          <w:b/>
          <w:bCs/>
          <w:sz w:val="24"/>
          <w:szCs w:val="24"/>
          <w:lang w:val="en-US"/>
        </w:rPr>
        <w:pPrChange w:id="1924" w:author="יוני גרינברג" w:date="2026-01-06T12:11:00Z">
          <w:pPr>
            <w:shd w:val="clear" w:color="auto" w:fill="FFFFFF"/>
            <w:spacing w:after="120"/>
            <w:ind w:left="1080" w:right="580"/>
          </w:pPr>
        </w:pPrChange>
      </w:pPr>
      <w:ins w:id="1925" w:author="בר הרוש" w:date="2026-01-03T17:19:00Z">
        <w:r w:rsidRPr="001C719D">
          <w:rPr>
            <w:rFonts w:asciiTheme="minorBidi" w:eastAsia="Times New Roman" w:hAnsiTheme="minorBidi"/>
            <w:b/>
            <w:bCs/>
            <w:sz w:val="24"/>
            <w:szCs w:val="24"/>
            <w:lang w:val="en-US"/>
          </w:rPr>
          <w:t xml:space="preserve">4. MAIN EXECUTION </w:t>
        </w:r>
      </w:ins>
    </w:p>
    <w:p w14:paraId="2D8383B0" w14:textId="77777777" w:rsidR="00CF4142" w:rsidRPr="001C719D" w:rsidRDefault="00CF4142">
      <w:pPr>
        <w:shd w:val="clear" w:color="auto" w:fill="FFFFFF"/>
        <w:spacing w:after="120"/>
        <w:ind w:left="1083" w:right="580"/>
        <w:rPr>
          <w:ins w:id="1926" w:author="בר הרוש" w:date="2026-01-03T17:19:00Z"/>
          <w:rFonts w:asciiTheme="minorBidi" w:eastAsia="Times New Roman" w:hAnsiTheme="minorBidi"/>
          <w:sz w:val="24"/>
          <w:szCs w:val="24"/>
          <w:lang w:val="en-US"/>
        </w:rPr>
        <w:pPrChange w:id="1927" w:author="יוני גרינברג" w:date="2026-01-06T12:11:00Z">
          <w:pPr>
            <w:shd w:val="clear" w:color="auto" w:fill="FFFFFF"/>
            <w:spacing w:after="120"/>
            <w:ind w:left="1080" w:right="580"/>
          </w:pPr>
        </w:pPrChange>
      </w:pPr>
      <w:ins w:id="1928" w:author="בר הרוש" w:date="2026-01-03T17:19:00Z">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ins>
    </w:p>
    <w:p w14:paraId="295FC83D" w14:textId="77777777" w:rsidR="00CF4142" w:rsidRPr="001C719D" w:rsidRDefault="00CF4142">
      <w:pPr>
        <w:shd w:val="clear" w:color="auto" w:fill="FFFFFF"/>
        <w:spacing w:after="120"/>
        <w:ind w:left="1083" w:right="580"/>
        <w:rPr>
          <w:ins w:id="1929" w:author="בר הרוש" w:date="2026-01-03T17:19:00Z"/>
          <w:rFonts w:asciiTheme="minorBidi" w:eastAsia="Times New Roman" w:hAnsiTheme="minorBidi"/>
          <w:sz w:val="24"/>
          <w:szCs w:val="24"/>
          <w:lang w:val="en-US"/>
        </w:rPr>
        <w:pPrChange w:id="1930" w:author="יוני גרינברג" w:date="2026-01-06T12:11:00Z">
          <w:pPr>
            <w:shd w:val="clear" w:color="auto" w:fill="FFFFFF"/>
            <w:spacing w:after="120"/>
            <w:ind w:left="1080" w:right="580"/>
          </w:pPr>
        </w:pPrChange>
      </w:pPr>
      <w:ins w:id="1931" w:author="בר הרוש" w:date="2026-01-03T17:19:00Z">
        <w:r w:rsidRPr="001C719D">
          <w:rPr>
            <w:rFonts w:asciiTheme="minorBidi" w:eastAsia="Times New Roman" w:hAnsiTheme="minorBidi"/>
            <w:sz w:val="24"/>
            <w:szCs w:val="24"/>
            <w:lang w:val="en-US"/>
          </w:rPr>
          <w:t xml:space="preserve">    // Serialize Data</w:t>
        </w:r>
      </w:ins>
    </w:p>
    <w:p w14:paraId="5A9182B5" w14:textId="77777777" w:rsidR="00CF4142" w:rsidRPr="001C719D" w:rsidRDefault="00CF4142">
      <w:pPr>
        <w:shd w:val="clear" w:color="auto" w:fill="FFFFFF"/>
        <w:spacing w:after="120"/>
        <w:ind w:left="1083" w:right="580"/>
        <w:rPr>
          <w:ins w:id="1932" w:author="בר הרוש" w:date="2026-01-03T17:19:00Z"/>
          <w:rFonts w:asciiTheme="minorBidi" w:eastAsia="Times New Roman" w:hAnsiTheme="minorBidi"/>
          <w:sz w:val="24"/>
          <w:szCs w:val="24"/>
          <w:lang w:val="en-US"/>
        </w:rPr>
        <w:pPrChange w:id="1933" w:author="יוני גרינברג" w:date="2026-01-06T12:11:00Z">
          <w:pPr>
            <w:shd w:val="clear" w:color="auto" w:fill="FFFFFF"/>
            <w:spacing w:after="120"/>
            <w:ind w:left="1080" w:right="580"/>
          </w:pPr>
        </w:pPrChange>
      </w:pPr>
      <w:ins w:id="1934"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ins>
    </w:p>
    <w:p w14:paraId="1B503C96" w14:textId="77777777" w:rsidR="00CF4142" w:rsidRPr="001C719D" w:rsidRDefault="00CF4142">
      <w:pPr>
        <w:shd w:val="clear" w:color="auto" w:fill="FFFFFF"/>
        <w:spacing w:after="120"/>
        <w:ind w:left="1083" w:right="580"/>
        <w:rPr>
          <w:ins w:id="1935" w:author="בר הרוש" w:date="2026-01-03T17:19:00Z"/>
          <w:rFonts w:asciiTheme="minorBidi" w:eastAsia="Times New Roman" w:hAnsiTheme="minorBidi"/>
          <w:sz w:val="24"/>
          <w:szCs w:val="24"/>
          <w:lang w:val="en-US"/>
        </w:rPr>
        <w:pPrChange w:id="1936" w:author="יוני גרינברג" w:date="2026-01-06T12:11:00Z">
          <w:pPr>
            <w:shd w:val="clear" w:color="auto" w:fill="FFFFFF"/>
            <w:spacing w:after="120"/>
            <w:ind w:left="1080" w:right="580"/>
          </w:pPr>
        </w:pPrChange>
      </w:pPr>
      <w:ins w:id="1937" w:author="בר הרוש" w:date="2026-01-03T17:19:00Z">
        <w:r w:rsidRPr="001C719D">
          <w:rPr>
            <w:rFonts w:asciiTheme="minorBidi" w:eastAsia="Times New Roman" w:hAnsiTheme="minorBidi"/>
            <w:sz w:val="24"/>
            <w:szCs w:val="24"/>
            <w:lang w:val="en-US"/>
          </w:rPr>
          <w:t xml:space="preserve">    // Transmit Audio</w:t>
        </w:r>
      </w:ins>
    </w:p>
    <w:p w14:paraId="7031105E" w14:textId="77777777" w:rsidR="00CF4142" w:rsidRPr="001C719D" w:rsidRDefault="00CF4142">
      <w:pPr>
        <w:shd w:val="clear" w:color="auto" w:fill="FFFFFF"/>
        <w:spacing w:after="120"/>
        <w:ind w:left="1083" w:right="580"/>
        <w:rPr>
          <w:ins w:id="1938" w:author="בר הרוש" w:date="2026-01-03T17:19:00Z"/>
          <w:rFonts w:asciiTheme="minorBidi" w:eastAsia="Times New Roman" w:hAnsiTheme="minorBidi"/>
          <w:sz w:val="24"/>
          <w:szCs w:val="24"/>
          <w:lang w:val="en-US"/>
        </w:rPr>
        <w:pPrChange w:id="1939" w:author="יוני גרינברג" w:date="2026-01-06T12:11:00Z">
          <w:pPr>
            <w:shd w:val="clear" w:color="auto" w:fill="FFFFFF"/>
            <w:spacing w:after="120"/>
            <w:ind w:left="1080" w:right="580"/>
          </w:pPr>
        </w:pPrChange>
      </w:pPr>
      <w:ins w:id="1940" w:author="בר הרוש" w:date="2026-01-03T17:19: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ins>
    </w:p>
    <w:p w14:paraId="254DEA19" w14:textId="77777777" w:rsidR="00CF4142" w:rsidRPr="001C719D" w:rsidRDefault="00CF4142">
      <w:pPr>
        <w:shd w:val="clear" w:color="auto" w:fill="FFFFFF"/>
        <w:spacing w:after="120"/>
        <w:ind w:left="1083" w:right="580"/>
        <w:rPr>
          <w:ins w:id="1941" w:author="בר הרוש" w:date="2026-01-03T17:19:00Z"/>
          <w:rFonts w:asciiTheme="minorBidi" w:eastAsia="Times New Roman" w:hAnsiTheme="minorBidi"/>
          <w:sz w:val="24"/>
          <w:szCs w:val="24"/>
          <w:lang w:val="en-US"/>
        </w:rPr>
        <w:pPrChange w:id="1942" w:author="יוני גרינברג" w:date="2026-01-06T12:11:00Z">
          <w:pPr>
            <w:shd w:val="clear" w:color="auto" w:fill="FFFFFF"/>
            <w:spacing w:after="120"/>
            <w:ind w:left="1080" w:right="580"/>
          </w:pPr>
        </w:pPrChange>
      </w:pPr>
      <w:ins w:id="1943" w:author="בר הרוש" w:date="2026-01-03T17:19:00Z">
        <w:r w:rsidRPr="001C719D">
          <w:rPr>
            <w:rFonts w:asciiTheme="minorBidi" w:eastAsia="Times New Roman" w:hAnsiTheme="minorBidi"/>
            <w:sz w:val="24"/>
            <w:szCs w:val="24"/>
            <w:lang w:val="en-US"/>
          </w:rPr>
          <w:t>END FUNCTION</w:t>
        </w:r>
      </w:ins>
    </w:p>
    <w:p w14:paraId="17D28CA0" w14:textId="391A95FA" w:rsidR="000562F9" w:rsidRPr="001C719D" w:rsidRDefault="000562F9">
      <w:pPr>
        <w:shd w:val="clear" w:color="auto" w:fill="FFFFFF"/>
        <w:spacing w:after="120"/>
        <w:ind w:left="1083" w:right="580"/>
        <w:rPr>
          <w:rFonts w:asciiTheme="minorBidi" w:eastAsia="Times New Roman" w:hAnsiTheme="minorBidi"/>
          <w:sz w:val="24"/>
          <w:szCs w:val="24"/>
          <w:lang w:val="en-US"/>
          <w:rPrChange w:id="1944" w:author="יוני גרינברג" w:date="2026-01-06T11:40:00Z">
            <w:rPr>
              <w:rFonts w:ascii="Times New Roman" w:eastAsia="Times New Roman" w:hAnsi="Times New Roman" w:cs="Times New Roman"/>
              <w:sz w:val="24"/>
              <w:szCs w:val="24"/>
              <w:lang w:val="en-US"/>
            </w:rPr>
          </w:rPrChange>
        </w:rPr>
        <w:pPrChange w:id="1945" w:author="יוני גרינברג" w:date="2026-01-06T12:11:00Z">
          <w:pPr>
            <w:shd w:val="clear" w:color="auto" w:fill="FFFFFF"/>
            <w:spacing w:after="120"/>
            <w:ind w:left="1080" w:right="580"/>
          </w:pPr>
        </w:pPrChange>
      </w:pPr>
    </w:p>
    <w:p w14:paraId="036982F0" w14:textId="07166D99" w:rsidR="000562F9" w:rsidRPr="001C719D" w:rsidRDefault="000562F9" w:rsidP="00217392">
      <w:pPr>
        <w:shd w:val="clear" w:color="auto" w:fill="FFFFFF"/>
        <w:spacing w:after="120"/>
        <w:ind w:right="580"/>
        <w:rPr>
          <w:rFonts w:asciiTheme="minorBidi" w:eastAsia="Times New Roman" w:hAnsiTheme="minorBidi"/>
          <w:b/>
          <w:bCs/>
          <w:sz w:val="24"/>
          <w:szCs w:val="24"/>
          <w:lang w:val="en-US"/>
          <w:rPrChange w:id="1946" w:author="יוני גרינברג" w:date="2026-01-06T11:40:00Z">
            <w:rPr>
              <w:rFonts w:ascii="Times New Roman" w:eastAsia="Times New Roman" w:hAnsi="Times New Roman" w:cs="Times New Roman"/>
              <w:sz w:val="24"/>
              <w:szCs w:val="24"/>
              <w:lang w:val="en-US"/>
            </w:rPr>
          </w:rPrChange>
        </w:rPr>
        <w:pPrChange w:id="1947"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1948" w:author="יוני גרינברג" w:date="2026-01-06T11:40:00Z">
            <w:rPr>
              <w:rFonts w:ascii="Times New Roman" w:eastAsia="Times New Roman" w:hAnsi="Times New Roman" w:cs="Times New Roman"/>
              <w:sz w:val="24"/>
              <w:szCs w:val="24"/>
              <w:lang w:val="en-US"/>
            </w:rPr>
          </w:rPrChange>
        </w:rPr>
        <w:t>3.2.3. Receiver Implementation</w:t>
      </w:r>
      <w:ins w:id="1949" w:author="יוני גרינברג" w:date="2026-01-06T11:30:00Z">
        <w:r w:rsidR="001C719D" w:rsidRPr="001C719D">
          <w:rPr>
            <w:rFonts w:asciiTheme="minorBidi" w:eastAsia="Times New Roman" w:hAnsiTheme="minorBidi"/>
            <w:b/>
            <w:bCs/>
            <w:sz w:val="24"/>
            <w:szCs w:val="24"/>
            <w:lang w:val="en-US"/>
          </w:rPr>
          <w:t>:</w:t>
        </w:r>
      </w:ins>
    </w:p>
    <w:p w14:paraId="01D0D62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950" w:author="יוני גרינברג" w:date="2026-01-06T11:40:00Z">
            <w:rPr>
              <w:rFonts w:ascii="Times New Roman" w:eastAsia="Times New Roman" w:hAnsi="Times New Roman" w:cs="Times New Roman"/>
              <w:sz w:val="24"/>
              <w:szCs w:val="24"/>
              <w:lang w:val="en-US"/>
            </w:rPr>
          </w:rPrChange>
        </w:rPr>
        <w:pPrChange w:id="1951"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1952" w:author="יוני גרינברג" w:date="2026-01-06T11:40:00Z">
            <w:rPr>
              <w:rFonts w:ascii="Times New Roman" w:eastAsia="Times New Roman" w:hAnsi="Times New Roman" w:cs="Times New Roman"/>
              <w:sz w:val="24"/>
              <w:szCs w:val="24"/>
              <w:lang w:val="en-US"/>
            </w:rPr>
          </w:rPrChange>
        </w:rPr>
        <w:lastRenderedPageBreak/>
        <w:t>The reception process uses the Android API's ‘AudioRecord’ or IOS API's ‘AVAudioRecorder’.</w:t>
      </w:r>
    </w:p>
    <w:p w14:paraId="43B37885" w14:textId="176D4D58" w:rsidR="000562F9" w:rsidRPr="001C719D" w:rsidRDefault="000562F9">
      <w:pPr>
        <w:shd w:val="clear" w:color="auto" w:fill="FFFFFF"/>
        <w:spacing w:after="120"/>
        <w:ind w:left="1083" w:right="580"/>
        <w:rPr>
          <w:rFonts w:asciiTheme="minorBidi" w:eastAsia="Times New Roman" w:hAnsiTheme="minorBidi"/>
          <w:sz w:val="24"/>
          <w:szCs w:val="24"/>
          <w:lang w:val="en-US"/>
          <w:rPrChange w:id="1953" w:author="יוני גרינברג" w:date="2026-01-06T11:40:00Z">
            <w:rPr>
              <w:rFonts w:ascii="Times New Roman" w:eastAsia="Times New Roman" w:hAnsi="Times New Roman" w:cs="Times New Roman"/>
              <w:sz w:val="24"/>
              <w:szCs w:val="24"/>
              <w:lang w:val="en-US"/>
            </w:rPr>
          </w:rPrChange>
        </w:rPr>
        <w:pPrChange w:id="195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955" w:author="יוני גרינברג" w:date="2026-01-06T11:40:00Z">
            <w:rPr>
              <w:rFonts w:ascii="Times New Roman" w:eastAsia="Times New Roman" w:hAnsi="Times New Roman" w:cs="Times New Roman"/>
              <w:sz w:val="24"/>
              <w:szCs w:val="24"/>
              <w:lang w:val="en-US"/>
            </w:rPr>
          </w:rPrChange>
        </w:rPr>
        <w:t>1</w:t>
      </w:r>
      <w:r w:rsidR="00EA459D" w:rsidRPr="001C719D">
        <w:rPr>
          <w:rFonts w:asciiTheme="minorBidi" w:eastAsia="Times New Roman" w:hAnsiTheme="minorBidi"/>
          <w:b/>
          <w:bCs/>
          <w:sz w:val="24"/>
          <w:szCs w:val="24"/>
          <w:lang w:val="en-US"/>
          <w:rPrChange w:id="1956" w:author="יוני גרינברג" w:date="2026-01-06T11:40:00Z">
            <w:rPr>
              <w:rFonts w:ascii="Times New Roman" w:eastAsia="Times New Roman" w:hAnsi="Times New Roman" w:cs="Times New Roman"/>
              <w:sz w:val="24"/>
              <w:szCs w:val="24"/>
              <w:lang w:val="en-US"/>
            </w:rPr>
          </w:rPrChange>
        </w:rPr>
        <w:t>. Recording</w:t>
      </w:r>
      <w:r w:rsidRPr="001C719D">
        <w:rPr>
          <w:rFonts w:asciiTheme="minorBidi" w:eastAsia="Times New Roman" w:hAnsiTheme="minorBidi"/>
          <w:b/>
          <w:bCs/>
          <w:sz w:val="24"/>
          <w:szCs w:val="24"/>
          <w:lang w:val="en-US"/>
          <w:rPrChange w:id="1957"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1958" w:author="יוני גרינברג" w:date="2026-01-06T11:40:00Z">
            <w:rPr>
              <w:rFonts w:ascii="Times New Roman" w:eastAsia="Times New Roman" w:hAnsi="Times New Roman" w:cs="Times New Roman"/>
              <w:sz w:val="24"/>
              <w:szCs w:val="24"/>
              <w:lang w:val="en-US"/>
            </w:rPr>
          </w:rPrChange>
        </w:rPr>
        <w:t xml:space="preserve"> The device </w:t>
      </w:r>
      <w:r w:rsidR="00EA459D" w:rsidRPr="001C719D">
        <w:rPr>
          <w:rFonts w:asciiTheme="minorBidi" w:eastAsia="Times New Roman" w:hAnsiTheme="minorBidi"/>
          <w:sz w:val="24"/>
          <w:szCs w:val="24"/>
          <w:lang w:val="en-US"/>
          <w:rPrChange w:id="1959" w:author="יוני גרינברג" w:date="2026-01-06T11:40:00Z">
            <w:rPr>
              <w:rFonts w:ascii="Times New Roman" w:eastAsia="Times New Roman" w:hAnsi="Times New Roman" w:cs="Times New Roman"/>
              <w:sz w:val="24"/>
              <w:szCs w:val="24"/>
              <w:lang w:val="en-US"/>
            </w:rPr>
          </w:rPrChange>
        </w:rPr>
        <w:t>listens to</w:t>
      </w:r>
      <w:r w:rsidRPr="001C719D">
        <w:rPr>
          <w:rFonts w:asciiTheme="minorBidi" w:eastAsia="Times New Roman" w:hAnsiTheme="minorBidi"/>
          <w:sz w:val="24"/>
          <w:szCs w:val="24"/>
          <w:lang w:val="en-US"/>
          <w:rPrChange w:id="1960" w:author="יוני גרינברג" w:date="2026-01-06T11:40:00Z">
            <w:rPr>
              <w:rFonts w:ascii="Times New Roman" w:eastAsia="Times New Roman" w:hAnsi="Times New Roman" w:cs="Times New Roman"/>
              <w:sz w:val="24"/>
              <w:szCs w:val="24"/>
              <w:lang w:val="en-US"/>
            </w:rPr>
          </w:rPrChange>
        </w:rPr>
        <w:t xml:space="preserve"> and records audio from the input hardware.</w:t>
      </w:r>
    </w:p>
    <w:p w14:paraId="57235990" w14:textId="5CD06A5C" w:rsidR="000562F9" w:rsidRPr="001C719D" w:rsidRDefault="000562F9">
      <w:pPr>
        <w:shd w:val="clear" w:color="auto" w:fill="FFFFFF"/>
        <w:spacing w:after="120"/>
        <w:ind w:left="1083" w:right="580"/>
        <w:rPr>
          <w:rFonts w:asciiTheme="minorBidi" w:eastAsia="Times New Roman" w:hAnsiTheme="minorBidi"/>
          <w:sz w:val="24"/>
          <w:szCs w:val="24"/>
          <w:lang w:val="en-US"/>
          <w:rPrChange w:id="1961" w:author="יוני גרינברג" w:date="2026-01-06T11:40:00Z">
            <w:rPr>
              <w:rFonts w:ascii="Times New Roman" w:eastAsia="Times New Roman" w:hAnsi="Times New Roman" w:cs="Times New Roman"/>
              <w:sz w:val="24"/>
              <w:szCs w:val="24"/>
              <w:lang w:val="en-US"/>
            </w:rPr>
          </w:rPrChange>
        </w:rPr>
        <w:pPrChange w:id="196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963" w:author="יוני גרינברג" w:date="2026-01-06T11:40:00Z">
            <w:rPr>
              <w:rFonts w:ascii="Times New Roman" w:eastAsia="Times New Roman" w:hAnsi="Times New Roman" w:cs="Times New Roman"/>
              <w:sz w:val="24"/>
              <w:szCs w:val="24"/>
              <w:lang w:val="en-US"/>
            </w:rPr>
          </w:rPrChange>
        </w:rPr>
        <w:t>2</w:t>
      </w:r>
      <w:r w:rsidR="00EA459D" w:rsidRPr="001C719D">
        <w:rPr>
          <w:rFonts w:asciiTheme="minorBidi" w:eastAsia="Times New Roman" w:hAnsiTheme="minorBidi"/>
          <w:b/>
          <w:bCs/>
          <w:sz w:val="24"/>
          <w:szCs w:val="24"/>
          <w:lang w:val="en-US"/>
          <w:rPrChange w:id="1964" w:author="יוני גרינברג" w:date="2026-01-06T11:40:00Z">
            <w:rPr>
              <w:rFonts w:ascii="Times New Roman" w:eastAsia="Times New Roman" w:hAnsi="Times New Roman" w:cs="Times New Roman"/>
              <w:sz w:val="24"/>
              <w:szCs w:val="24"/>
              <w:lang w:val="en-US"/>
            </w:rPr>
          </w:rPrChange>
        </w:rPr>
        <w:t>. Decoding</w:t>
      </w:r>
      <w:r w:rsidRPr="001C719D">
        <w:rPr>
          <w:rFonts w:asciiTheme="minorBidi" w:eastAsia="Times New Roman" w:hAnsiTheme="minorBidi"/>
          <w:b/>
          <w:bCs/>
          <w:sz w:val="24"/>
          <w:szCs w:val="24"/>
          <w:lang w:val="en-US"/>
          <w:rPrChange w:id="1965" w:author="יוני גרינברג" w:date="2026-01-06T11:40:00Z">
            <w:rPr>
              <w:rFonts w:ascii="Times New Roman" w:eastAsia="Times New Roman" w:hAnsi="Times New Roman" w:cs="Times New Roman"/>
              <w:sz w:val="24"/>
              <w:szCs w:val="24"/>
              <w:lang w:val="en-US"/>
            </w:rPr>
          </w:rPrChange>
        </w:rPr>
        <w:t xml:space="preserve"> and Conversion:</w:t>
      </w:r>
      <w:r w:rsidRPr="001C719D">
        <w:rPr>
          <w:rFonts w:asciiTheme="minorBidi" w:eastAsia="Times New Roman" w:hAnsiTheme="minorBidi"/>
          <w:sz w:val="24"/>
          <w:szCs w:val="24"/>
          <w:lang w:val="en-US"/>
          <w:rPrChange w:id="1966" w:author="יוני גרינברג" w:date="2026-01-06T11:40:00Z">
            <w:rPr>
              <w:rFonts w:ascii="Times New Roman" w:eastAsia="Times New Roman" w:hAnsi="Times New Roman" w:cs="Times New Roman"/>
              <w:sz w:val="24"/>
              <w:szCs w:val="24"/>
              <w:lang w:val="en-US"/>
            </w:rPr>
          </w:rPrChange>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1967" w:author="יוני גרינברג" w:date="2026-01-06T11:40:00Z">
            <w:rPr>
              <w:rFonts w:ascii="Times New Roman" w:eastAsia="Times New Roman" w:hAnsi="Times New Roman" w:cs="Times New Roman"/>
              <w:sz w:val="24"/>
              <w:szCs w:val="24"/>
              <w:lang w:val="en-US"/>
            </w:rPr>
          </w:rPrChange>
        </w:rPr>
        <w:pPrChange w:id="196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969" w:author="יוני גרינברג" w:date="2026-01-06T11:40:00Z">
            <w:rPr>
              <w:rFonts w:ascii="Times New Roman" w:eastAsia="Times New Roman" w:hAnsi="Times New Roman" w:cs="Times New Roman"/>
              <w:sz w:val="24"/>
              <w:szCs w:val="24"/>
              <w:lang w:val="en-US"/>
            </w:rPr>
          </w:rPrChange>
        </w:rPr>
        <w:t>3.  Error Check:</w:t>
      </w:r>
      <w:r w:rsidRPr="001C719D">
        <w:rPr>
          <w:rFonts w:asciiTheme="minorBidi" w:eastAsia="Times New Roman" w:hAnsiTheme="minorBidi"/>
          <w:sz w:val="24"/>
          <w:szCs w:val="24"/>
          <w:lang w:val="en-US"/>
          <w:rPrChange w:id="1970" w:author="יוני גרינברג" w:date="2026-01-06T11:40:00Z">
            <w:rPr>
              <w:rFonts w:ascii="Times New Roman" w:eastAsia="Times New Roman" w:hAnsi="Times New Roman" w:cs="Times New Roman"/>
              <w:sz w:val="24"/>
              <w:szCs w:val="24"/>
              <w:lang w:val="en-US"/>
            </w:rPr>
          </w:rPrChange>
        </w:rPr>
        <w:t xml:space="preserve"> Once the binary message is decoded, the receiver verifies the frame structure (start/separation flags) and the Checksum.</w:t>
      </w:r>
    </w:p>
    <w:p w14:paraId="7FAEA632" w14:textId="4891C93B" w:rsidR="000562F9" w:rsidRPr="001C719D" w:rsidRDefault="000562F9">
      <w:pPr>
        <w:shd w:val="clear" w:color="auto" w:fill="FFFFFF"/>
        <w:spacing w:after="120"/>
        <w:ind w:left="1083" w:right="580"/>
        <w:rPr>
          <w:rFonts w:asciiTheme="minorBidi" w:eastAsia="Times New Roman" w:hAnsiTheme="minorBidi"/>
          <w:sz w:val="24"/>
          <w:szCs w:val="24"/>
          <w:lang w:val="en-US"/>
          <w:rPrChange w:id="1971" w:author="יוני גרינברג" w:date="2026-01-06T11:40:00Z">
            <w:rPr>
              <w:rFonts w:ascii="Times New Roman" w:eastAsia="Times New Roman" w:hAnsi="Times New Roman" w:cs="Times New Roman"/>
              <w:sz w:val="24"/>
              <w:szCs w:val="24"/>
              <w:lang w:val="en-US"/>
            </w:rPr>
          </w:rPrChange>
        </w:rPr>
        <w:pPrChange w:id="197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973" w:author="יוני גרינברג" w:date="2026-01-06T11:40:00Z">
            <w:rPr>
              <w:rFonts w:ascii="Times New Roman" w:eastAsia="Times New Roman" w:hAnsi="Times New Roman" w:cs="Times New Roman"/>
              <w:sz w:val="24"/>
              <w:szCs w:val="24"/>
              <w:lang w:val="en-US"/>
            </w:rPr>
          </w:rPrChange>
        </w:rPr>
        <w:t>4</w:t>
      </w:r>
      <w:r w:rsidR="00EA459D" w:rsidRPr="001C719D">
        <w:rPr>
          <w:rFonts w:asciiTheme="minorBidi" w:eastAsia="Times New Roman" w:hAnsiTheme="minorBidi"/>
          <w:b/>
          <w:bCs/>
          <w:sz w:val="24"/>
          <w:szCs w:val="24"/>
          <w:lang w:val="en-US"/>
          <w:rPrChange w:id="1974" w:author="יוני גרינברג" w:date="2026-01-06T11:40:00Z">
            <w:rPr>
              <w:rFonts w:ascii="Times New Roman" w:eastAsia="Times New Roman" w:hAnsi="Times New Roman" w:cs="Times New Roman"/>
              <w:sz w:val="24"/>
              <w:szCs w:val="24"/>
              <w:lang w:val="en-US"/>
            </w:rPr>
          </w:rPrChange>
        </w:rPr>
        <w:t>. Error</w:t>
      </w:r>
      <w:r w:rsidRPr="001C719D">
        <w:rPr>
          <w:rFonts w:asciiTheme="minorBidi" w:eastAsia="Times New Roman" w:hAnsiTheme="minorBidi"/>
          <w:b/>
          <w:bCs/>
          <w:sz w:val="24"/>
          <w:szCs w:val="24"/>
          <w:lang w:val="en-US"/>
          <w:rPrChange w:id="1975" w:author="יוני גרינברג" w:date="2026-01-06T11:40:00Z">
            <w:rPr>
              <w:rFonts w:ascii="Times New Roman" w:eastAsia="Times New Roman" w:hAnsi="Times New Roman" w:cs="Times New Roman"/>
              <w:sz w:val="24"/>
              <w:szCs w:val="24"/>
              <w:lang w:val="en-US"/>
            </w:rPr>
          </w:rPrChange>
        </w:rPr>
        <w:t xml:space="preserve"> Signal:</w:t>
      </w:r>
      <w:r w:rsidRPr="001C719D">
        <w:rPr>
          <w:rFonts w:asciiTheme="minorBidi" w:eastAsia="Times New Roman" w:hAnsiTheme="minorBidi"/>
          <w:sz w:val="24"/>
          <w:szCs w:val="24"/>
          <w:lang w:val="en-US"/>
          <w:rPrChange w:id="1976" w:author="יוני גרינברג" w:date="2026-01-06T11:40:00Z">
            <w:rPr>
              <w:rFonts w:ascii="Times New Roman" w:eastAsia="Times New Roman" w:hAnsi="Times New Roman" w:cs="Times New Roman"/>
              <w:sz w:val="24"/>
              <w:szCs w:val="24"/>
              <w:lang w:val="en-US"/>
            </w:rPr>
          </w:rPrChange>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pPr>
        <w:shd w:val="clear" w:color="auto" w:fill="FFFFFF"/>
        <w:spacing w:after="120"/>
        <w:ind w:left="1083" w:right="580"/>
        <w:rPr>
          <w:ins w:id="1977" w:author="בר הרוש" w:date="2026-01-03T17:20:00Z"/>
          <w:rFonts w:asciiTheme="minorBidi" w:eastAsia="Times New Roman" w:hAnsiTheme="minorBidi"/>
          <w:sz w:val="24"/>
          <w:szCs w:val="24"/>
          <w:lang w:val="en-US"/>
        </w:rPr>
        <w:pPrChange w:id="197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1979" w:author="יוני גרינברג" w:date="2026-01-06T11:40:00Z">
            <w:rPr>
              <w:rFonts w:ascii="Times New Roman" w:eastAsia="Times New Roman" w:hAnsi="Times New Roman" w:cs="Times New Roman"/>
              <w:sz w:val="24"/>
              <w:szCs w:val="24"/>
              <w:lang w:val="en-US"/>
            </w:rPr>
          </w:rPrChange>
        </w:rPr>
        <w:t>5</w:t>
      </w:r>
      <w:r w:rsidR="00EA459D" w:rsidRPr="001C719D">
        <w:rPr>
          <w:rFonts w:asciiTheme="minorBidi" w:eastAsia="Times New Roman" w:hAnsiTheme="minorBidi"/>
          <w:b/>
          <w:bCs/>
          <w:sz w:val="24"/>
          <w:szCs w:val="24"/>
          <w:lang w:val="en-US"/>
          <w:rPrChange w:id="1980" w:author="יוני גרינברג" w:date="2026-01-06T11:40:00Z">
            <w:rPr>
              <w:rFonts w:ascii="Times New Roman" w:eastAsia="Times New Roman" w:hAnsi="Times New Roman" w:cs="Times New Roman"/>
              <w:sz w:val="24"/>
              <w:szCs w:val="24"/>
              <w:lang w:val="en-US"/>
            </w:rPr>
          </w:rPrChange>
        </w:rPr>
        <w:t>. Local</w:t>
      </w:r>
      <w:r w:rsidRPr="001C719D">
        <w:rPr>
          <w:rFonts w:asciiTheme="minorBidi" w:eastAsia="Times New Roman" w:hAnsiTheme="minorBidi"/>
          <w:b/>
          <w:bCs/>
          <w:sz w:val="24"/>
          <w:szCs w:val="24"/>
          <w:lang w:val="en-US"/>
          <w:rPrChange w:id="1981" w:author="יוני גרינברג" w:date="2026-01-06T11:40:00Z">
            <w:rPr>
              <w:rFonts w:ascii="Times New Roman" w:eastAsia="Times New Roman" w:hAnsi="Times New Roman" w:cs="Times New Roman"/>
              <w:sz w:val="24"/>
              <w:szCs w:val="24"/>
              <w:lang w:val="en-US"/>
            </w:rPr>
          </w:rPrChange>
        </w:rPr>
        <w:t xml:space="preserve"> Storage:</w:t>
      </w:r>
      <w:r w:rsidRPr="001C719D">
        <w:rPr>
          <w:rFonts w:asciiTheme="minorBidi" w:eastAsia="Times New Roman" w:hAnsiTheme="minorBidi"/>
          <w:sz w:val="24"/>
          <w:szCs w:val="24"/>
          <w:lang w:val="en-US"/>
          <w:rPrChange w:id="1982" w:author="יוני גרינברג" w:date="2026-01-06T11:40:00Z">
            <w:rPr>
              <w:rFonts w:ascii="Times New Roman" w:eastAsia="Times New Roman" w:hAnsi="Times New Roman" w:cs="Times New Roman"/>
              <w:sz w:val="24"/>
              <w:szCs w:val="24"/>
              <w:lang w:val="en-US"/>
            </w:rPr>
          </w:rPrChange>
        </w:rPr>
        <w:t xml:space="preserve"> If the checksum is verified, the data (other user's ID, time of encounter) is saved locally in the device's database. Encounters lasting 15 minutes or more are flagged for potential upload to the cloud.</w:t>
      </w:r>
    </w:p>
    <w:p w14:paraId="4EB6D3A4" w14:textId="3D36BD79" w:rsidR="00CF4142" w:rsidRPr="001C719D" w:rsidRDefault="00CF4142" w:rsidP="00217392">
      <w:pPr>
        <w:shd w:val="clear" w:color="auto" w:fill="FFFFFF"/>
        <w:spacing w:after="120"/>
        <w:ind w:right="580"/>
        <w:rPr>
          <w:ins w:id="1983" w:author="בר הרוש" w:date="2026-01-03T17:20:00Z"/>
          <w:rFonts w:asciiTheme="minorBidi" w:eastAsia="Times New Roman" w:hAnsiTheme="minorBidi"/>
          <w:b/>
          <w:bCs/>
          <w:sz w:val="24"/>
          <w:szCs w:val="24"/>
          <w:lang w:val="en-US"/>
          <w:rPrChange w:id="1984" w:author="יוני גרינברג" w:date="2026-01-06T11:40:00Z">
            <w:rPr>
              <w:ins w:id="1985" w:author="בר הרוש" w:date="2026-01-03T17:20:00Z"/>
              <w:rFonts w:asciiTheme="minorBidi" w:eastAsia="Times New Roman" w:hAnsiTheme="minorBidi"/>
              <w:sz w:val="24"/>
              <w:szCs w:val="24"/>
              <w:lang w:val="en-US"/>
            </w:rPr>
          </w:rPrChange>
        </w:rPr>
        <w:pPrChange w:id="1986" w:author="יוני גרינברג" w:date="2026-01-07T12:00:00Z" w16du:dateUtc="2026-01-07T10:00:00Z">
          <w:pPr>
            <w:shd w:val="clear" w:color="auto" w:fill="FFFFFF"/>
            <w:spacing w:after="120"/>
            <w:ind w:left="1080" w:right="580"/>
          </w:pPr>
        </w:pPrChange>
      </w:pPr>
      <w:ins w:id="1987" w:author="בר הרוש" w:date="2026-01-03T17:20:00Z">
        <w:r w:rsidRPr="001C719D">
          <w:rPr>
            <w:rFonts w:asciiTheme="minorBidi" w:eastAsia="Times New Roman" w:hAnsiTheme="minorBidi"/>
            <w:b/>
            <w:bCs/>
            <w:sz w:val="24"/>
            <w:szCs w:val="24"/>
            <w:lang w:val="en-US"/>
            <w:rPrChange w:id="1988" w:author="יוני גרינברג" w:date="2026-01-06T11:40:00Z">
              <w:rPr>
                <w:rFonts w:asciiTheme="minorBidi" w:eastAsia="Times New Roman" w:hAnsiTheme="minorBidi"/>
                <w:sz w:val="24"/>
                <w:szCs w:val="24"/>
                <w:lang w:val="en-US"/>
              </w:rPr>
            </w:rPrChange>
          </w:rPr>
          <w:t>3.2.</w:t>
        </w:r>
        <w:del w:id="1989" w:author="יוני גרינברג" w:date="2026-01-07T12:00:00Z" w16du:dateUtc="2026-01-07T10:00:00Z">
          <w:r w:rsidRPr="001C719D" w:rsidDel="00217392">
            <w:rPr>
              <w:rFonts w:asciiTheme="minorBidi" w:eastAsia="Times New Roman" w:hAnsiTheme="minorBidi"/>
              <w:b/>
              <w:bCs/>
              <w:sz w:val="24"/>
              <w:szCs w:val="24"/>
              <w:lang w:val="en-US"/>
              <w:rPrChange w:id="1990" w:author="יוני גרינברג" w:date="2026-01-06T11:40:00Z">
                <w:rPr>
                  <w:rFonts w:asciiTheme="minorBidi" w:eastAsia="Times New Roman" w:hAnsiTheme="minorBidi"/>
                  <w:sz w:val="24"/>
                  <w:szCs w:val="24"/>
                  <w:lang w:val="en-US"/>
                </w:rPr>
              </w:rPrChange>
            </w:rPr>
            <w:delText>5</w:delText>
          </w:r>
        </w:del>
      </w:ins>
      <w:ins w:id="1991" w:author="יוני גרינברג" w:date="2026-01-07T12:00:00Z" w16du:dateUtc="2026-01-07T10:00:00Z">
        <w:r w:rsidR="00217392">
          <w:rPr>
            <w:rFonts w:asciiTheme="minorBidi" w:eastAsia="Times New Roman" w:hAnsiTheme="minorBidi"/>
            <w:b/>
            <w:bCs/>
            <w:sz w:val="24"/>
            <w:szCs w:val="24"/>
            <w:lang w:val="en-US"/>
          </w:rPr>
          <w:t>4</w:t>
        </w:r>
      </w:ins>
      <w:ins w:id="1992" w:author="בר הרוש" w:date="2026-01-03T17:20:00Z">
        <w:r w:rsidRPr="001C719D">
          <w:rPr>
            <w:rFonts w:asciiTheme="minorBidi" w:eastAsia="Times New Roman" w:hAnsiTheme="minorBidi"/>
            <w:b/>
            <w:bCs/>
            <w:sz w:val="24"/>
            <w:szCs w:val="24"/>
            <w:lang w:val="en-US"/>
            <w:rPrChange w:id="1993" w:author="יוני גרינברג" w:date="2026-01-06T11:40:00Z">
              <w:rPr>
                <w:rFonts w:asciiTheme="minorBidi" w:eastAsia="Times New Roman" w:hAnsiTheme="minorBidi"/>
                <w:sz w:val="24"/>
                <w:szCs w:val="24"/>
                <w:lang w:val="en-US"/>
              </w:rPr>
            </w:rPrChange>
          </w:rPr>
          <w:t xml:space="preserve"> Pseudo code and algorithms:</w:t>
        </w:r>
      </w:ins>
    </w:p>
    <w:p w14:paraId="56E21C82" w14:textId="77777777" w:rsidR="00CF4142" w:rsidRPr="001C719D" w:rsidRDefault="00CF4142">
      <w:pPr>
        <w:shd w:val="clear" w:color="auto" w:fill="FFFFFF"/>
        <w:spacing w:after="120"/>
        <w:ind w:left="1083" w:right="580"/>
        <w:rPr>
          <w:ins w:id="1994" w:author="בר הרוש" w:date="2026-01-03T17:20:00Z"/>
          <w:rFonts w:asciiTheme="minorBidi" w:eastAsia="Times New Roman" w:hAnsiTheme="minorBidi"/>
          <w:sz w:val="24"/>
          <w:szCs w:val="24"/>
          <w:lang w:val="en-US"/>
        </w:rPr>
        <w:pPrChange w:id="1995" w:author="יוני גרינברג" w:date="2026-01-06T12:11:00Z">
          <w:pPr>
            <w:shd w:val="clear" w:color="auto" w:fill="FFFFFF"/>
            <w:spacing w:after="120"/>
            <w:ind w:left="1080" w:right="580"/>
          </w:pPr>
        </w:pPrChange>
      </w:pPr>
      <w:ins w:id="1996" w:author="בר הרוש" w:date="2026-01-03T17:20:00Z">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ins>
    </w:p>
    <w:p w14:paraId="3B6C9C0A" w14:textId="4CB1BEB9" w:rsidR="00CF4142" w:rsidRPr="001C719D" w:rsidRDefault="00CF4142">
      <w:pPr>
        <w:shd w:val="clear" w:color="auto" w:fill="FFFFFF"/>
        <w:spacing w:after="120"/>
        <w:ind w:left="1083" w:right="580"/>
        <w:rPr>
          <w:ins w:id="1997" w:author="בר הרוש" w:date="2026-01-03T17:20:00Z"/>
          <w:rFonts w:asciiTheme="minorBidi" w:eastAsia="Times New Roman" w:hAnsiTheme="minorBidi"/>
          <w:b/>
          <w:bCs/>
          <w:sz w:val="24"/>
          <w:szCs w:val="24"/>
          <w:lang w:val="en-US"/>
          <w:rPrChange w:id="1998" w:author="יוני גרינברג" w:date="2026-01-06T11:40:00Z">
            <w:rPr>
              <w:ins w:id="1999" w:author="בר הרוש" w:date="2026-01-03T17:20:00Z"/>
              <w:rFonts w:asciiTheme="minorBidi" w:eastAsia="Times New Roman" w:hAnsiTheme="minorBidi"/>
              <w:sz w:val="24"/>
              <w:szCs w:val="24"/>
              <w:lang w:val="en-US"/>
            </w:rPr>
          </w:rPrChange>
        </w:rPr>
        <w:pPrChange w:id="2000" w:author="יוני גרינברג" w:date="2026-01-06T12:11:00Z">
          <w:pPr>
            <w:shd w:val="clear" w:color="auto" w:fill="FFFFFF"/>
            <w:spacing w:after="120"/>
            <w:ind w:left="1080" w:right="580"/>
          </w:pPr>
        </w:pPrChange>
      </w:pPr>
      <w:ins w:id="2001" w:author="בר הרוש" w:date="2026-01-03T17:20:00Z">
        <w:r w:rsidRPr="001C719D">
          <w:rPr>
            <w:rFonts w:asciiTheme="minorBidi" w:eastAsia="Times New Roman" w:hAnsiTheme="minorBidi"/>
            <w:b/>
            <w:bCs/>
            <w:sz w:val="24"/>
            <w:szCs w:val="24"/>
            <w:lang w:val="en-US"/>
            <w:rPrChange w:id="2002" w:author="יוני גרינברג" w:date="2026-01-06T11:40:00Z">
              <w:rPr>
                <w:rFonts w:asciiTheme="minorBidi" w:eastAsia="Times New Roman" w:hAnsiTheme="minorBidi"/>
                <w:sz w:val="24"/>
                <w:szCs w:val="24"/>
                <w:lang w:val="en-US"/>
              </w:rPr>
            </w:rPrChange>
          </w:rPr>
          <w:t>1. Fast Fourier Transform - FFT (Spectral Analysis)</w:t>
        </w:r>
      </w:ins>
      <w:ins w:id="2003" w:author="יוני גרינברג" w:date="2026-01-06T11:31:00Z">
        <w:r w:rsidR="001C719D" w:rsidRPr="001C719D">
          <w:rPr>
            <w:rFonts w:asciiTheme="minorBidi" w:eastAsia="Times New Roman" w:hAnsiTheme="minorBidi"/>
            <w:b/>
            <w:bCs/>
            <w:sz w:val="24"/>
            <w:szCs w:val="24"/>
            <w:lang w:val="en-US"/>
          </w:rPr>
          <w:t>:</w:t>
        </w:r>
      </w:ins>
    </w:p>
    <w:p w14:paraId="50AB0C4A" w14:textId="77777777" w:rsidR="00CF4142" w:rsidRPr="001C719D" w:rsidRDefault="00CF4142" w:rsidP="00C1643B">
      <w:pPr>
        <w:shd w:val="clear" w:color="auto" w:fill="FFFFFF"/>
        <w:spacing w:after="120"/>
        <w:ind w:left="1440" w:right="580"/>
        <w:rPr>
          <w:ins w:id="2004" w:author="בר הרוש" w:date="2026-01-03T17:20:00Z"/>
          <w:rFonts w:asciiTheme="minorBidi" w:eastAsia="Times New Roman" w:hAnsiTheme="minorBidi"/>
          <w:sz w:val="24"/>
          <w:szCs w:val="24"/>
          <w:rtl/>
          <w:lang w:val="en-US"/>
        </w:rPr>
        <w:pPrChange w:id="2005" w:author="יוני גרינברג" w:date="2026-01-07T12:17:00Z" w16du:dateUtc="2026-01-07T10:17:00Z">
          <w:pPr>
            <w:shd w:val="clear" w:color="auto" w:fill="FFFFFF"/>
            <w:spacing w:after="120"/>
            <w:ind w:left="1080" w:right="580"/>
          </w:pPr>
        </w:pPrChange>
      </w:pPr>
      <w:ins w:id="2006" w:author="בר הרוש" w:date="2026-01-03T17:20:00Z">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ins>
    </w:p>
    <w:p w14:paraId="4D0358DC" w14:textId="52671486" w:rsidR="00CF4142" w:rsidRPr="001C719D" w:rsidRDefault="00CF4142">
      <w:pPr>
        <w:shd w:val="clear" w:color="auto" w:fill="FFFFFF"/>
        <w:spacing w:after="120"/>
        <w:ind w:left="1083" w:right="580"/>
        <w:rPr>
          <w:ins w:id="2007" w:author="בר הרוש" w:date="2026-01-03T17:20:00Z"/>
          <w:rFonts w:asciiTheme="minorBidi" w:eastAsia="Times New Roman" w:hAnsiTheme="minorBidi"/>
          <w:b/>
          <w:bCs/>
          <w:sz w:val="24"/>
          <w:szCs w:val="24"/>
          <w:lang w:val="en-US"/>
          <w:rPrChange w:id="2008" w:author="יוני גרינברג" w:date="2026-01-06T11:40:00Z">
            <w:rPr>
              <w:ins w:id="2009" w:author="בר הרוש" w:date="2026-01-03T17:20:00Z"/>
              <w:rFonts w:asciiTheme="minorBidi" w:eastAsia="Times New Roman" w:hAnsiTheme="minorBidi"/>
              <w:sz w:val="24"/>
              <w:szCs w:val="24"/>
              <w:lang w:val="en-US"/>
            </w:rPr>
          </w:rPrChange>
        </w:rPr>
        <w:pPrChange w:id="2010" w:author="יוני גרינברג" w:date="2026-01-06T12:11:00Z">
          <w:pPr>
            <w:shd w:val="clear" w:color="auto" w:fill="FFFFFF"/>
            <w:spacing w:after="120"/>
            <w:ind w:left="1080" w:right="580"/>
          </w:pPr>
        </w:pPrChange>
      </w:pPr>
      <w:ins w:id="2011" w:author="בר הרוש" w:date="2026-01-03T17:20:00Z">
        <w:r w:rsidRPr="001C719D">
          <w:rPr>
            <w:rFonts w:asciiTheme="minorBidi" w:eastAsia="Times New Roman" w:hAnsiTheme="minorBidi"/>
            <w:b/>
            <w:bCs/>
            <w:sz w:val="24"/>
            <w:szCs w:val="24"/>
            <w:lang w:val="en-US"/>
            <w:rPrChange w:id="2012" w:author="יוני גרינברג" w:date="2026-01-06T11:40:00Z">
              <w:rPr>
                <w:rFonts w:asciiTheme="minorBidi" w:eastAsia="Times New Roman" w:hAnsiTheme="minorBidi"/>
                <w:sz w:val="24"/>
                <w:szCs w:val="24"/>
                <w:lang w:val="en-US"/>
              </w:rPr>
            </w:rPrChange>
          </w:rPr>
          <w:t xml:space="preserve">2. The </w:t>
        </w:r>
        <w:proofErr w:type="spellStart"/>
        <w:r w:rsidRPr="001C719D">
          <w:rPr>
            <w:rFonts w:asciiTheme="minorBidi" w:eastAsia="Times New Roman" w:hAnsiTheme="minorBidi"/>
            <w:b/>
            <w:bCs/>
            <w:sz w:val="24"/>
            <w:szCs w:val="24"/>
            <w:lang w:val="en-US"/>
            <w:rPrChange w:id="2013" w:author="יוני גרינברג" w:date="2026-01-06T11:40:00Z">
              <w:rPr>
                <w:rFonts w:asciiTheme="minorBidi" w:eastAsia="Times New Roman" w:hAnsiTheme="minorBidi"/>
                <w:sz w:val="24"/>
                <w:szCs w:val="24"/>
                <w:lang w:val="en-US"/>
              </w:rPr>
            </w:rPrChange>
          </w:rPr>
          <w:t>Goertzel</w:t>
        </w:r>
        <w:proofErr w:type="spellEnd"/>
        <w:r w:rsidRPr="001C719D">
          <w:rPr>
            <w:rFonts w:asciiTheme="minorBidi" w:eastAsia="Times New Roman" w:hAnsiTheme="minorBidi"/>
            <w:b/>
            <w:bCs/>
            <w:sz w:val="24"/>
            <w:szCs w:val="24"/>
            <w:lang w:val="en-US"/>
            <w:rPrChange w:id="2014" w:author="יוני גרינברג" w:date="2026-01-06T11:40:00Z">
              <w:rPr>
                <w:rFonts w:asciiTheme="minorBidi" w:eastAsia="Times New Roman" w:hAnsiTheme="minorBidi"/>
                <w:sz w:val="24"/>
                <w:szCs w:val="24"/>
                <w:lang w:val="en-US"/>
              </w:rPr>
            </w:rPrChange>
          </w:rPr>
          <w:t xml:space="preserve"> Algorithm (Targeted Detection)</w:t>
        </w:r>
      </w:ins>
      <w:ins w:id="2015" w:author="יוני גרינברג" w:date="2026-01-06T11:31:00Z">
        <w:r w:rsidR="001C719D" w:rsidRPr="001C719D">
          <w:rPr>
            <w:rFonts w:asciiTheme="minorBidi" w:eastAsia="Times New Roman" w:hAnsiTheme="minorBidi"/>
            <w:b/>
            <w:bCs/>
            <w:sz w:val="24"/>
            <w:szCs w:val="24"/>
            <w:lang w:val="en-US"/>
          </w:rPr>
          <w:t>:</w:t>
        </w:r>
      </w:ins>
    </w:p>
    <w:p w14:paraId="1474D1EE" w14:textId="77777777" w:rsidR="00CF4142" w:rsidRPr="001C719D" w:rsidRDefault="00CF4142" w:rsidP="00C1643B">
      <w:pPr>
        <w:shd w:val="clear" w:color="auto" w:fill="FFFFFF"/>
        <w:spacing w:after="120"/>
        <w:ind w:left="1440" w:right="580"/>
        <w:rPr>
          <w:ins w:id="2016" w:author="בר הרוש" w:date="2026-01-03T17:20:00Z"/>
          <w:rFonts w:asciiTheme="minorBidi" w:eastAsia="Times New Roman" w:hAnsiTheme="minorBidi"/>
          <w:sz w:val="24"/>
          <w:szCs w:val="24"/>
          <w:lang w:val="en-US"/>
        </w:rPr>
        <w:pPrChange w:id="2017" w:author="יוני גרינברג" w:date="2026-01-07T12:17:00Z" w16du:dateUtc="2026-01-07T10:17:00Z">
          <w:pPr>
            <w:shd w:val="clear" w:color="auto" w:fill="FFFFFF"/>
            <w:spacing w:after="120"/>
            <w:ind w:left="1080" w:right="580"/>
          </w:pPr>
        </w:pPrChange>
      </w:pPr>
      <w:ins w:id="2018" w:author="בר הרוש" w:date="2026-01-03T17:20:00Z">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ins>
    </w:p>
    <w:p w14:paraId="60A6616A" w14:textId="77777777" w:rsidR="00CF4142" w:rsidRPr="001C719D" w:rsidRDefault="00CF4142" w:rsidP="00C1643B">
      <w:pPr>
        <w:shd w:val="clear" w:color="auto" w:fill="FFFFFF"/>
        <w:spacing w:after="120"/>
        <w:ind w:left="1440" w:right="580"/>
        <w:rPr>
          <w:ins w:id="2019" w:author="בר הרוש" w:date="2026-01-03T17:20:00Z"/>
          <w:rFonts w:asciiTheme="minorBidi" w:eastAsia="Times New Roman" w:hAnsiTheme="minorBidi"/>
          <w:sz w:val="24"/>
          <w:szCs w:val="24"/>
          <w:lang w:val="en-US"/>
        </w:rPr>
        <w:pPrChange w:id="2020" w:author="יוני גרינברג" w:date="2026-01-07T12:17:00Z" w16du:dateUtc="2026-01-07T10:17:00Z">
          <w:pPr>
            <w:shd w:val="clear" w:color="auto" w:fill="FFFFFF"/>
            <w:spacing w:after="120"/>
            <w:ind w:left="1080" w:right="580"/>
          </w:pPr>
        </w:pPrChange>
      </w:pPr>
      <w:ins w:id="2021" w:author="בר הרוש" w:date="2026-01-03T17:20:00Z">
        <w:r w:rsidRPr="001C719D">
          <w:rPr>
            <w:rFonts w:asciiTheme="minorBidi" w:eastAsia="Times New Roman" w:hAnsiTheme="minorBidi"/>
            <w:sz w:val="24"/>
            <w:szCs w:val="24"/>
            <w:lang w:val="en-US"/>
          </w:rPr>
          <w:t>Adaptive Strategy:</w:t>
        </w:r>
      </w:ins>
    </w:p>
    <w:p w14:paraId="69F4040F" w14:textId="77777777" w:rsidR="00CF4142" w:rsidRPr="001C719D" w:rsidRDefault="00CF4142" w:rsidP="00C1643B">
      <w:pPr>
        <w:shd w:val="clear" w:color="auto" w:fill="FFFFFF"/>
        <w:spacing w:after="120"/>
        <w:ind w:left="1584" w:right="580"/>
        <w:rPr>
          <w:ins w:id="2022" w:author="בר הרוש" w:date="2026-01-03T17:20:00Z"/>
          <w:rFonts w:asciiTheme="minorBidi" w:eastAsia="Times New Roman" w:hAnsiTheme="minorBidi"/>
          <w:sz w:val="24"/>
          <w:szCs w:val="24"/>
          <w:lang w:val="en-US"/>
        </w:rPr>
        <w:pPrChange w:id="2023" w:author="יוני גרינברג" w:date="2026-01-07T12:18:00Z" w16du:dateUtc="2026-01-07T10:18:00Z">
          <w:pPr>
            <w:shd w:val="clear" w:color="auto" w:fill="FFFFFF"/>
            <w:spacing w:after="120"/>
            <w:ind w:left="1080" w:right="580"/>
          </w:pPr>
        </w:pPrChange>
      </w:pPr>
      <w:ins w:id="2024" w:author="בר הרוש" w:date="2026-01-03T17:20:00Z">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ins>
    </w:p>
    <w:p w14:paraId="514CAA82" w14:textId="77777777" w:rsidR="00CF4142" w:rsidRPr="001C719D" w:rsidRDefault="00CF4142" w:rsidP="00C1643B">
      <w:pPr>
        <w:shd w:val="clear" w:color="auto" w:fill="FFFFFF"/>
        <w:spacing w:after="120"/>
        <w:ind w:left="1584" w:right="580"/>
        <w:rPr>
          <w:ins w:id="2025" w:author="בר הרוש" w:date="2026-01-03T17:20:00Z"/>
          <w:rFonts w:asciiTheme="minorBidi" w:eastAsia="Times New Roman" w:hAnsiTheme="minorBidi"/>
          <w:sz w:val="24"/>
          <w:szCs w:val="24"/>
          <w:lang w:val="en-US"/>
        </w:rPr>
        <w:pPrChange w:id="2026" w:author="יוני גרינברג" w:date="2026-01-07T12:18:00Z" w16du:dateUtc="2026-01-07T10:18:00Z">
          <w:pPr>
            <w:shd w:val="clear" w:color="auto" w:fill="FFFFFF"/>
            <w:spacing w:after="120"/>
            <w:ind w:left="1080" w:right="580"/>
          </w:pPr>
        </w:pPrChange>
      </w:pPr>
      <w:ins w:id="2027" w:author="בר הרוש" w:date="2026-01-03T17:20:00Z">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1C719D">
          <w:rPr>
            <w:rFonts w:asciiTheme="minorBidi" w:eastAsia="Times New Roman" w:hAnsiTheme="minorBidi"/>
            <w:sz w:val="24"/>
            <w:szCs w:val="24"/>
            <w:lang w:val="en-US"/>
            <w:rPrChange w:id="2028" w:author="יוני גרינברג" w:date="2026-01-06T11:40:00Z">
              <w:rPr>
                <w:rFonts w:asciiTheme="minorBidi" w:eastAsia="Times New Roman" w:hAnsiTheme="minorBidi"/>
                <w:lang w:val="en-US"/>
              </w:rPr>
            </w:rPrChange>
          </w:rPr>
          <w:t xml:space="preserve">During the testing phase, empirical benchmarks will be conducted to verify that the </w:t>
        </w:r>
        <w:r w:rsidRPr="001C719D">
          <w:rPr>
            <w:rFonts w:asciiTheme="minorBidi" w:eastAsia="Times New Roman" w:hAnsiTheme="minorBidi"/>
            <w:b/>
            <w:bCs/>
            <w:sz w:val="24"/>
            <w:szCs w:val="24"/>
            <w:lang w:val="en-US"/>
            <w:rPrChange w:id="2029" w:author="יוני גרינברג" w:date="2026-01-06T11:40:00Z">
              <w:rPr>
                <w:rFonts w:asciiTheme="minorBidi" w:eastAsia="Times New Roman" w:hAnsiTheme="minorBidi"/>
                <w:b/>
                <w:bCs/>
                <w:lang w:val="en-US"/>
              </w:rPr>
            </w:rPrChange>
          </w:rPr>
          <w:t>2kHz bandwidth separation</w:t>
        </w:r>
        <w:r w:rsidRPr="001C719D">
          <w:rPr>
            <w:rFonts w:asciiTheme="minorBidi" w:eastAsia="Times New Roman" w:hAnsiTheme="minorBidi"/>
            <w:sz w:val="24"/>
            <w:szCs w:val="24"/>
            <w:lang w:val="en-US"/>
            <w:rPrChange w:id="2030" w:author="יוני גרינברג" w:date="2026-01-06T11:40:00Z">
              <w:rPr>
                <w:rFonts w:asciiTheme="minorBidi" w:eastAsia="Times New Roman" w:hAnsiTheme="minorBidi"/>
                <w:lang w:val="en-US"/>
              </w:rPr>
            </w:rPrChange>
          </w:rPr>
          <w:t xml:space="preserve"> (Guard Band) between Logical '0' (18kHz) and Logical '1' (20kHz) is sufficient for reliable detection over the acoustic channel.</w:t>
        </w:r>
      </w:ins>
    </w:p>
    <w:p w14:paraId="4093EE6E" w14:textId="3F3F0932" w:rsidR="00EA10D1" w:rsidRPr="001C719D" w:rsidRDefault="00EA10D1">
      <w:pPr>
        <w:shd w:val="clear" w:color="auto" w:fill="FFFFFF"/>
        <w:spacing w:after="120"/>
        <w:ind w:left="1083" w:right="580"/>
        <w:rPr>
          <w:ins w:id="2031" w:author="בר הרוש" w:date="2026-01-03T22:31:00Z"/>
          <w:rFonts w:asciiTheme="minorBidi" w:eastAsia="Times New Roman" w:hAnsiTheme="minorBidi"/>
          <w:b/>
          <w:bCs/>
          <w:sz w:val="24"/>
          <w:szCs w:val="24"/>
          <w:lang w:val="en-US"/>
          <w:rPrChange w:id="2032" w:author="יוני גרינברג" w:date="2026-01-06T11:40:00Z">
            <w:rPr>
              <w:ins w:id="2033" w:author="בר הרוש" w:date="2026-01-03T22:31:00Z"/>
              <w:rFonts w:asciiTheme="minorBidi" w:eastAsia="Times New Roman" w:hAnsiTheme="minorBidi"/>
              <w:sz w:val="24"/>
              <w:szCs w:val="24"/>
              <w:lang w:val="en-US"/>
            </w:rPr>
          </w:rPrChange>
        </w:rPr>
        <w:pPrChange w:id="2034" w:author="יוני גרינברג" w:date="2026-01-06T12:11:00Z">
          <w:pPr>
            <w:shd w:val="clear" w:color="auto" w:fill="FFFFFF"/>
            <w:spacing w:after="120"/>
            <w:ind w:left="1080" w:right="580"/>
          </w:pPr>
        </w:pPrChange>
      </w:pPr>
      <w:ins w:id="2035" w:author="בר הרוש" w:date="2026-01-03T22:31:00Z">
        <w:r w:rsidRPr="001C719D">
          <w:rPr>
            <w:rFonts w:asciiTheme="minorBidi" w:eastAsia="Times New Roman" w:hAnsiTheme="minorBidi"/>
            <w:b/>
            <w:bCs/>
            <w:sz w:val="24"/>
            <w:szCs w:val="24"/>
            <w:lang w:val="en-US"/>
            <w:rPrChange w:id="2036" w:author="יוני גרינברג" w:date="2026-01-06T11:40:00Z">
              <w:rPr>
                <w:rFonts w:asciiTheme="minorBidi" w:eastAsia="Times New Roman" w:hAnsiTheme="minorBidi"/>
                <w:sz w:val="24"/>
                <w:szCs w:val="24"/>
                <w:lang w:val="en-US"/>
              </w:rPr>
            </w:rPrChange>
          </w:rPr>
          <w:t>1. SYSTEM CONSTANTS &amp; CONFIGURATION</w:t>
        </w:r>
      </w:ins>
      <w:ins w:id="2037" w:author="יוני גרינברג" w:date="2026-01-06T11:32:00Z">
        <w:r w:rsidR="001C719D" w:rsidRPr="001C719D">
          <w:rPr>
            <w:rFonts w:asciiTheme="minorBidi" w:eastAsia="Times New Roman" w:hAnsiTheme="minorBidi"/>
            <w:b/>
            <w:bCs/>
            <w:sz w:val="24"/>
            <w:szCs w:val="24"/>
            <w:lang w:val="en-US"/>
          </w:rPr>
          <w:t>:</w:t>
        </w:r>
      </w:ins>
    </w:p>
    <w:p w14:paraId="062EBBC5" w14:textId="77777777" w:rsidR="00EA10D1" w:rsidRPr="001C719D" w:rsidRDefault="00EA10D1" w:rsidP="00C1643B">
      <w:pPr>
        <w:shd w:val="clear" w:color="auto" w:fill="FFFFFF"/>
        <w:spacing w:after="120"/>
        <w:ind w:left="1440" w:right="580"/>
        <w:rPr>
          <w:ins w:id="2038" w:author="בר הרוש" w:date="2026-01-03T22:31:00Z"/>
          <w:rFonts w:asciiTheme="minorBidi" w:eastAsia="Times New Roman" w:hAnsiTheme="minorBidi"/>
          <w:sz w:val="24"/>
          <w:szCs w:val="24"/>
          <w:lang w:val="en-US"/>
        </w:rPr>
        <w:pPrChange w:id="2039" w:author="יוני גרינברג" w:date="2026-01-07T12:18:00Z" w16du:dateUtc="2026-01-07T10:18:00Z">
          <w:pPr>
            <w:shd w:val="clear" w:color="auto" w:fill="FFFFFF"/>
            <w:spacing w:after="120"/>
            <w:ind w:left="1080" w:right="580"/>
          </w:pPr>
        </w:pPrChange>
      </w:pPr>
      <w:ins w:id="2040" w:author="בר הרוש" w:date="2026-01-03T22:31:00Z">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ins>
    </w:p>
    <w:p w14:paraId="49E624D2" w14:textId="77777777" w:rsidR="00EA10D1" w:rsidRPr="001C719D" w:rsidRDefault="00EA10D1" w:rsidP="00C1643B">
      <w:pPr>
        <w:shd w:val="clear" w:color="auto" w:fill="FFFFFF"/>
        <w:spacing w:after="120"/>
        <w:ind w:left="1440" w:right="580"/>
        <w:rPr>
          <w:ins w:id="2041" w:author="בר הרוש" w:date="2026-01-03T22:31:00Z"/>
          <w:rFonts w:asciiTheme="minorBidi" w:eastAsia="Times New Roman" w:hAnsiTheme="minorBidi"/>
          <w:sz w:val="24"/>
          <w:szCs w:val="24"/>
          <w:lang w:val="en-US"/>
        </w:rPr>
        <w:pPrChange w:id="2042" w:author="יוני גרינברג" w:date="2026-01-07T12:18:00Z" w16du:dateUtc="2026-01-07T10:18:00Z">
          <w:pPr>
            <w:shd w:val="clear" w:color="auto" w:fill="FFFFFF"/>
            <w:spacing w:after="120"/>
            <w:ind w:left="1080" w:right="580"/>
          </w:pPr>
        </w:pPrChange>
      </w:pPr>
      <w:ins w:id="2043" w:author="בר הרוש" w:date="2026-01-03T22:31:00Z">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ins>
    </w:p>
    <w:p w14:paraId="1D1F653B" w14:textId="77777777" w:rsidR="00EA10D1" w:rsidRPr="001C719D" w:rsidRDefault="00EA10D1" w:rsidP="00C1643B">
      <w:pPr>
        <w:shd w:val="clear" w:color="auto" w:fill="FFFFFF"/>
        <w:spacing w:after="120"/>
        <w:ind w:left="1440" w:right="580"/>
        <w:rPr>
          <w:ins w:id="2044" w:author="בר הרוש" w:date="2026-01-03T22:31:00Z"/>
          <w:rFonts w:asciiTheme="minorBidi" w:eastAsia="Times New Roman" w:hAnsiTheme="minorBidi"/>
          <w:sz w:val="24"/>
          <w:szCs w:val="24"/>
          <w:lang w:val="en-US"/>
        </w:rPr>
        <w:pPrChange w:id="2045" w:author="יוני גרינברג" w:date="2026-01-07T12:18:00Z" w16du:dateUtc="2026-01-07T10:18:00Z">
          <w:pPr>
            <w:shd w:val="clear" w:color="auto" w:fill="FFFFFF"/>
            <w:spacing w:after="120"/>
            <w:ind w:left="1080" w:right="580"/>
          </w:pPr>
        </w:pPrChange>
      </w:pPr>
      <w:ins w:id="2046" w:author="בר הרוש" w:date="2026-01-03T22:31:00Z">
        <w:r w:rsidRPr="001C719D">
          <w:rPr>
            <w:rFonts w:asciiTheme="minorBidi" w:eastAsia="Times New Roman" w:hAnsiTheme="minorBidi"/>
            <w:sz w:val="24"/>
            <w:szCs w:val="24"/>
            <w:lang w:val="en-US"/>
          </w:rPr>
          <w:lastRenderedPageBreak/>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ins>
    </w:p>
    <w:p w14:paraId="587B5336" w14:textId="77777777" w:rsidR="00EA10D1" w:rsidRPr="001C719D" w:rsidRDefault="00EA10D1" w:rsidP="00C1643B">
      <w:pPr>
        <w:shd w:val="clear" w:color="auto" w:fill="FFFFFF"/>
        <w:spacing w:after="120"/>
        <w:ind w:left="1440" w:right="580"/>
        <w:rPr>
          <w:ins w:id="2047" w:author="בר הרוש" w:date="2026-01-03T22:31:00Z"/>
          <w:rFonts w:asciiTheme="minorBidi" w:eastAsia="Times New Roman" w:hAnsiTheme="minorBidi"/>
          <w:sz w:val="24"/>
          <w:szCs w:val="24"/>
          <w:lang w:val="en-US"/>
        </w:rPr>
        <w:pPrChange w:id="2048" w:author="יוני גרינברג" w:date="2026-01-07T12:18:00Z" w16du:dateUtc="2026-01-07T10:18:00Z">
          <w:pPr>
            <w:shd w:val="clear" w:color="auto" w:fill="FFFFFF"/>
            <w:spacing w:after="120"/>
            <w:ind w:left="1080" w:right="580"/>
          </w:pPr>
        </w:pPrChange>
      </w:pPr>
      <w:ins w:id="2049" w:author="בר הרוש" w:date="2026-01-03T22:31:00Z">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ins>
    </w:p>
    <w:p w14:paraId="0E342319" w14:textId="77777777" w:rsidR="00EA10D1" w:rsidRPr="001C719D" w:rsidRDefault="00EA10D1" w:rsidP="00C1643B">
      <w:pPr>
        <w:shd w:val="clear" w:color="auto" w:fill="FFFFFF"/>
        <w:spacing w:after="120"/>
        <w:ind w:left="1440" w:right="580"/>
        <w:rPr>
          <w:ins w:id="2050" w:author="בר הרוש" w:date="2026-01-03T22:31:00Z"/>
          <w:rFonts w:asciiTheme="minorBidi" w:eastAsia="Times New Roman" w:hAnsiTheme="minorBidi"/>
          <w:sz w:val="24"/>
          <w:szCs w:val="24"/>
          <w:lang w:val="en-US"/>
        </w:rPr>
        <w:pPrChange w:id="2051" w:author="יוני גרינברג" w:date="2026-01-07T12:18:00Z" w16du:dateUtc="2026-01-07T10:18:00Z">
          <w:pPr>
            <w:shd w:val="clear" w:color="auto" w:fill="FFFFFF"/>
            <w:spacing w:after="120"/>
            <w:ind w:left="1080" w:right="580"/>
          </w:pPr>
        </w:pPrChange>
      </w:pPr>
      <w:ins w:id="2052" w:author="בר הרוש" w:date="2026-01-03T22:31:00Z">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ins>
    </w:p>
    <w:p w14:paraId="01333FD1" w14:textId="77777777" w:rsidR="00EA10D1" w:rsidRPr="001C719D" w:rsidRDefault="00EA10D1" w:rsidP="00C1643B">
      <w:pPr>
        <w:shd w:val="clear" w:color="auto" w:fill="FFFFFF"/>
        <w:spacing w:after="120"/>
        <w:ind w:left="1440" w:right="580"/>
        <w:rPr>
          <w:ins w:id="2053" w:author="בר הרוש" w:date="2026-01-03T22:31:00Z"/>
          <w:rFonts w:asciiTheme="minorBidi" w:eastAsia="Times New Roman" w:hAnsiTheme="minorBidi"/>
          <w:sz w:val="24"/>
          <w:szCs w:val="24"/>
          <w:lang w:val="en-US"/>
        </w:rPr>
        <w:pPrChange w:id="2054" w:author="יוני גרינברג" w:date="2026-01-07T12:18:00Z" w16du:dateUtc="2026-01-07T10:18:00Z">
          <w:pPr>
            <w:shd w:val="clear" w:color="auto" w:fill="FFFFFF"/>
            <w:spacing w:after="120"/>
            <w:ind w:left="1080" w:right="580"/>
          </w:pPr>
        </w:pPrChange>
      </w:pPr>
    </w:p>
    <w:p w14:paraId="2623DE37" w14:textId="77777777" w:rsidR="00EA10D1" w:rsidRPr="001C719D" w:rsidRDefault="00EA10D1" w:rsidP="00C1643B">
      <w:pPr>
        <w:shd w:val="clear" w:color="auto" w:fill="FFFFFF"/>
        <w:spacing w:after="120"/>
        <w:ind w:left="1440" w:right="580"/>
        <w:rPr>
          <w:ins w:id="2055" w:author="בר הרוש" w:date="2026-01-03T22:31:00Z"/>
          <w:rFonts w:asciiTheme="minorBidi" w:eastAsia="Times New Roman" w:hAnsiTheme="minorBidi"/>
          <w:sz w:val="24"/>
          <w:szCs w:val="24"/>
          <w:lang w:val="en-US"/>
        </w:rPr>
        <w:pPrChange w:id="2056" w:author="יוני גרינברג" w:date="2026-01-07T12:18:00Z" w16du:dateUtc="2026-01-07T10:18:00Z">
          <w:pPr>
            <w:shd w:val="clear" w:color="auto" w:fill="FFFFFF"/>
            <w:spacing w:after="120"/>
            <w:ind w:left="1080" w:right="580"/>
          </w:pPr>
        </w:pPrChange>
      </w:pPr>
      <w:ins w:id="2057" w:author="בר הרוש" w:date="2026-01-03T22:31:00Z">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ins>
    </w:p>
    <w:p w14:paraId="49109AAE" w14:textId="77777777" w:rsidR="00EA10D1" w:rsidRPr="001C719D" w:rsidRDefault="00EA10D1" w:rsidP="00C1643B">
      <w:pPr>
        <w:shd w:val="clear" w:color="auto" w:fill="FFFFFF"/>
        <w:spacing w:after="120"/>
        <w:ind w:left="1440" w:right="580"/>
        <w:rPr>
          <w:ins w:id="2058" w:author="בר הרוש" w:date="2026-01-03T22:31:00Z"/>
          <w:rFonts w:asciiTheme="minorBidi" w:eastAsia="Times New Roman" w:hAnsiTheme="minorBidi"/>
          <w:sz w:val="24"/>
          <w:szCs w:val="24"/>
          <w:lang w:val="en-US"/>
        </w:rPr>
        <w:pPrChange w:id="2059" w:author="יוני גרינברג" w:date="2026-01-07T12:18:00Z" w16du:dateUtc="2026-01-07T10:18:00Z">
          <w:pPr>
            <w:shd w:val="clear" w:color="auto" w:fill="FFFFFF"/>
            <w:spacing w:after="120"/>
            <w:ind w:left="1080" w:right="580"/>
          </w:pPr>
        </w:pPrChange>
      </w:pPr>
      <w:ins w:id="2060" w:author="בר הרוש" w:date="2026-01-03T22:31:00Z">
        <w:r w:rsidRPr="001C719D">
          <w:rPr>
            <w:rFonts w:asciiTheme="minorBidi" w:eastAsia="Times New Roman" w:hAnsiTheme="minorBidi"/>
            <w:sz w:val="24"/>
            <w:szCs w:val="24"/>
            <w:lang w:val="en-US"/>
          </w:rPr>
          <w:t>CONST TargetIndex_18k     = 48            // (18000 * 128) / 48000</w:t>
        </w:r>
      </w:ins>
    </w:p>
    <w:p w14:paraId="1D0ADB1E" w14:textId="77777777" w:rsidR="00EA10D1" w:rsidRPr="001C719D" w:rsidRDefault="00EA10D1" w:rsidP="00C1643B">
      <w:pPr>
        <w:shd w:val="clear" w:color="auto" w:fill="FFFFFF"/>
        <w:spacing w:after="120"/>
        <w:ind w:left="1440" w:right="580"/>
        <w:rPr>
          <w:ins w:id="2061" w:author="בר הרוש" w:date="2026-01-03T22:31:00Z"/>
          <w:rFonts w:asciiTheme="minorBidi" w:eastAsia="Times New Roman" w:hAnsiTheme="minorBidi"/>
          <w:sz w:val="24"/>
          <w:szCs w:val="24"/>
          <w:lang w:val="en-US"/>
        </w:rPr>
        <w:pPrChange w:id="2062" w:author="יוני גרינברג" w:date="2026-01-07T12:18:00Z" w16du:dateUtc="2026-01-07T10:18:00Z">
          <w:pPr>
            <w:shd w:val="clear" w:color="auto" w:fill="FFFFFF"/>
            <w:spacing w:after="120"/>
            <w:ind w:left="1080" w:right="580"/>
          </w:pPr>
        </w:pPrChange>
      </w:pPr>
      <w:ins w:id="2063" w:author="בר הרוש" w:date="2026-01-03T22:31:00Z">
        <w:r w:rsidRPr="001C719D">
          <w:rPr>
            <w:rFonts w:asciiTheme="minorBidi" w:eastAsia="Times New Roman" w:hAnsiTheme="minorBidi"/>
            <w:sz w:val="24"/>
            <w:szCs w:val="24"/>
            <w:lang w:val="en-US"/>
          </w:rPr>
          <w:t>CONST TargetIndex_20k     = 53            // (20000 * 128) / 48000</w:t>
        </w:r>
      </w:ins>
    </w:p>
    <w:p w14:paraId="4484DE39" w14:textId="77777777" w:rsidR="00EA10D1" w:rsidRPr="001C719D" w:rsidRDefault="00EA10D1" w:rsidP="00C1643B">
      <w:pPr>
        <w:shd w:val="clear" w:color="auto" w:fill="FFFFFF"/>
        <w:spacing w:after="120"/>
        <w:ind w:left="1440" w:right="580"/>
        <w:rPr>
          <w:ins w:id="2064" w:author="בר הרוש" w:date="2026-01-03T22:31:00Z"/>
          <w:rFonts w:asciiTheme="minorBidi" w:eastAsia="Times New Roman" w:hAnsiTheme="minorBidi"/>
          <w:sz w:val="24"/>
          <w:szCs w:val="24"/>
          <w:lang w:val="en-US"/>
        </w:rPr>
        <w:pPrChange w:id="2065" w:author="יוני גרינברג" w:date="2026-01-07T12:18:00Z" w16du:dateUtc="2026-01-07T10:18:00Z">
          <w:pPr>
            <w:shd w:val="clear" w:color="auto" w:fill="FFFFFF"/>
            <w:spacing w:after="120"/>
            <w:ind w:left="1080" w:right="580"/>
          </w:pPr>
        </w:pPrChange>
      </w:pPr>
      <w:ins w:id="2066" w:author="בר הרוש" w:date="2026-01-03T22:31:00Z">
        <w:r w:rsidRPr="001C719D">
          <w:rPr>
            <w:rFonts w:asciiTheme="minorBidi" w:eastAsia="Times New Roman" w:hAnsiTheme="minorBidi"/>
            <w:sz w:val="24"/>
            <w:szCs w:val="24"/>
            <w:lang w:val="en-US"/>
          </w:rPr>
          <w:t>// MAIN RECEIVER LOGIC</w:t>
        </w:r>
      </w:ins>
    </w:p>
    <w:p w14:paraId="384DFFC2" w14:textId="77777777" w:rsidR="00EA10D1" w:rsidRPr="001C719D" w:rsidRDefault="00EA10D1">
      <w:pPr>
        <w:shd w:val="clear" w:color="auto" w:fill="FFFFFF"/>
        <w:spacing w:after="120"/>
        <w:ind w:left="1083" w:right="580"/>
        <w:rPr>
          <w:ins w:id="2067" w:author="בר הרוש" w:date="2026-01-03T22:31:00Z"/>
          <w:rFonts w:asciiTheme="minorBidi" w:eastAsia="Times New Roman" w:hAnsiTheme="minorBidi"/>
          <w:b/>
          <w:bCs/>
          <w:sz w:val="24"/>
          <w:szCs w:val="24"/>
          <w:lang w:val="en-US"/>
          <w:rPrChange w:id="2068" w:author="יוני גרינברג" w:date="2026-01-06T11:40:00Z">
            <w:rPr>
              <w:ins w:id="2069" w:author="בר הרוש" w:date="2026-01-03T22:31:00Z"/>
              <w:rFonts w:asciiTheme="minorBidi" w:eastAsia="Times New Roman" w:hAnsiTheme="minorBidi"/>
              <w:sz w:val="24"/>
              <w:szCs w:val="24"/>
              <w:lang w:val="en-US"/>
            </w:rPr>
          </w:rPrChange>
        </w:rPr>
        <w:pPrChange w:id="2070" w:author="יוני גרינברג" w:date="2026-01-06T12:11:00Z">
          <w:pPr>
            <w:shd w:val="clear" w:color="auto" w:fill="FFFFFF"/>
            <w:spacing w:after="120"/>
            <w:ind w:left="1080" w:right="580"/>
          </w:pPr>
        </w:pPrChange>
      </w:pPr>
      <w:ins w:id="2071" w:author="בר הרוש" w:date="2026-01-03T22:31:00Z">
        <w:r w:rsidRPr="001C719D">
          <w:rPr>
            <w:rFonts w:asciiTheme="minorBidi" w:eastAsia="Times New Roman" w:hAnsiTheme="minorBidi"/>
            <w:b/>
            <w:bCs/>
            <w:sz w:val="24"/>
            <w:szCs w:val="24"/>
            <w:lang w:val="en-US"/>
            <w:rPrChange w:id="2072" w:author="יוני גרינברג" w:date="2026-01-06T11:40:00Z">
              <w:rPr>
                <w:rFonts w:asciiTheme="minorBidi" w:eastAsia="Times New Roman" w:hAnsiTheme="minorBidi"/>
                <w:sz w:val="24"/>
                <w:szCs w:val="24"/>
                <w:lang w:val="en-US"/>
              </w:rPr>
            </w:rPrChange>
          </w:rPr>
          <w:t xml:space="preserve">2. FUNCTION </w:t>
        </w:r>
        <w:proofErr w:type="spellStart"/>
        <w:proofErr w:type="gramStart"/>
        <w:r w:rsidRPr="001C719D">
          <w:rPr>
            <w:rFonts w:asciiTheme="minorBidi" w:eastAsia="Times New Roman" w:hAnsiTheme="minorBidi"/>
            <w:b/>
            <w:bCs/>
            <w:sz w:val="24"/>
            <w:szCs w:val="24"/>
            <w:lang w:val="en-US"/>
            <w:rPrChange w:id="2073" w:author="יוני גרינברג" w:date="2026-01-06T11:40:00Z">
              <w:rPr>
                <w:rFonts w:asciiTheme="minorBidi" w:eastAsia="Times New Roman" w:hAnsiTheme="minorBidi"/>
                <w:sz w:val="24"/>
                <w:szCs w:val="24"/>
                <w:lang w:val="en-US"/>
              </w:rPr>
            </w:rPrChange>
          </w:rPr>
          <w:t>StartReceiver</w:t>
        </w:r>
        <w:proofErr w:type="spellEnd"/>
        <w:r w:rsidRPr="001C719D">
          <w:rPr>
            <w:rFonts w:asciiTheme="minorBidi" w:eastAsia="Times New Roman" w:hAnsiTheme="minorBidi"/>
            <w:b/>
            <w:bCs/>
            <w:sz w:val="24"/>
            <w:szCs w:val="24"/>
            <w:lang w:val="en-US"/>
            <w:rPrChange w:id="2074" w:author="יוני גרינברג" w:date="2026-01-06T11:40:00Z">
              <w:rPr>
                <w:rFonts w:asciiTheme="minorBidi" w:eastAsia="Times New Roman" w:hAnsiTheme="minorBidi"/>
                <w:sz w:val="24"/>
                <w:szCs w:val="24"/>
                <w:lang w:val="en-US"/>
              </w:rPr>
            </w:rPrChange>
          </w:rPr>
          <w:t>(</w:t>
        </w:r>
        <w:proofErr w:type="gramEnd"/>
        <w:r w:rsidRPr="001C719D">
          <w:rPr>
            <w:rFonts w:asciiTheme="minorBidi" w:eastAsia="Times New Roman" w:hAnsiTheme="minorBidi"/>
            <w:b/>
            <w:bCs/>
            <w:sz w:val="24"/>
            <w:szCs w:val="24"/>
            <w:lang w:val="en-US"/>
            <w:rPrChange w:id="2075" w:author="יוני גרינברג" w:date="2026-01-06T11:40:00Z">
              <w:rPr>
                <w:rFonts w:asciiTheme="minorBidi" w:eastAsia="Times New Roman" w:hAnsiTheme="minorBidi"/>
                <w:sz w:val="24"/>
                <w:szCs w:val="24"/>
                <w:lang w:val="en-US"/>
              </w:rPr>
            </w:rPrChange>
          </w:rPr>
          <w:t>):</w:t>
        </w:r>
      </w:ins>
    </w:p>
    <w:p w14:paraId="23598128" w14:textId="77777777" w:rsidR="00EA10D1" w:rsidRPr="001C719D" w:rsidRDefault="00EA10D1" w:rsidP="00C1643B">
      <w:pPr>
        <w:shd w:val="clear" w:color="auto" w:fill="FFFFFF"/>
        <w:spacing w:after="120"/>
        <w:ind w:left="1440" w:right="580"/>
        <w:rPr>
          <w:ins w:id="2076" w:author="בר הרוש" w:date="2026-01-03T22:31:00Z"/>
          <w:rFonts w:asciiTheme="minorBidi" w:eastAsia="Times New Roman" w:hAnsiTheme="minorBidi"/>
          <w:sz w:val="24"/>
          <w:szCs w:val="24"/>
          <w:lang w:val="en-US"/>
        </w:rPr>
        <w:pPrChange w:id="2077" w:author="יוני גרינברג" w:date="2026-01-07T12:18:00Z" w16du:dateUtc="2026-01-07T10:18:00Z">
          <w:pPr>
            <w:shd w:val="clear" w:color="auto" w:fill="FFFFFF"/>
            <w:spacing w:after="120"/>
            <w:ind w:left="1080" w:right="580"/>
          </w:pPr>
        </w:pPrChange>
      </w:pPr>
      <w:ins w:id="2078" w:author="בר הרוש" w:date="2026-01-03T22:31:00Z">
        <w:r w:rsidRPr="001C719D">
          <w:rPr>
            <w:rFonts w:asciiTheme="minorBidi" w:eastAsia="Times New Roman" w:hAnsiTheme="minorBidi"/>
            <w:sz w:val="24"/>
            <w:szCs w:val="24"/>
            <w:lang w:val="en-US"/>
          </w:rPr>
          <w:t xml:space="preserve">    // Initialization</w:t>
        </w:r>
      </w:ins>
    </w:p>
    <w:p w14:paraId="3BBCA08A" w14:textId="77777777" w:rsidR="00EA10D1" w:rsidRPr="001C719D" w:rsidRDefault="00EA10D1" w:rsidP="00C1643B">
      <w:pPr>
        <w:shd w:val="clear" w:color="auto" w:fill="FFFFFF"/>
        <w:spacing w:after="120"/>
        <w:ind w:left="1440" w:right="580"/>
        <w:rPr>
          <w:ins w:id="2079" w:author="בר הרוש" w:date="2026-01-03T22:31:00Z"/>
          <w:rFonts w:asciiTheme="minorBidi" w:eastAsia="Times New Roman" w:hAnsiTheme="minorBidi"/>
          <w:sz w:val="24"/>
          <w:szCs w:val="24"/>
          <w:lang w:val="en-US"/>
        </w:rPr>
        <w:pPrChange w:id="2080" w:author="יוני גרינברג" w:date="2026-01-07T12:18:00Z" w16du:dateUtc="2026-01-07T10:18:00Z">
          <w:pPr>
            <w:shd w:val="clear" w:color="auto" w:fill="FFFFFF"/>
            <w:spacing w:after="120"/>
            <w:ind w:left="1080" w:right="580"/>
          </w:pPr>
        </w:pPrChange>
      </w:pPr>
      <w:ins w:id="2081" w:author="בר הרוש" w:date="2026-01-03T22:31:00Z">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ins>
    </w:p>
    <w:p w14:paraId="4E67B323" w14:textId="77777777" w:rsidR="00EA10D1" w:rsidRPr="001C719D" w:rsidRDefault="00EA10D1" w:rsidP="00C1643B">
      <w:pPr>
        <w:shd w:val="clear" w:color="auto" w:fill="FFFFFF"/>
        <w:spacing w:after="120"/>
        <w:ind w:left="1440" w:right="580"/>
        <w:rPr>
          <w:ins w:id="2082" w:author="בר הרוש" w:date="2026-01-03T22:31:00Z"/>
          <w:rFonts w:asciiTheme="minorBidi" w:eastAsia="Times New Roman" w:hAnsiTheme="minorBidi"/>
          <w:sz w:val="24"/>
          <w:szCs w:val="24"/>
          <w:lang w:val="en-US"/>
        </w:rPr>
        <w:pPrChange w:id="2083" w:author="יוני גרינברג" w:date="2026-01-07T12:18:00Z" w16du:dateUtc="2026-01-07T10:18:00Z">
          <w:pPr>
            <w:shd w:val="clear" w:color="auto" w:fill="FFFFFF"/>
            <w:spacing w:after="120"/>
            <w:ind w:left="1080" w:right="580"/>
          </w:pPr>
        </w:pPrChange>
      </w:pPr>
      <w:ins w:id="2084" w:author="בר הרוש" w:date="2026-01-03T22:31:00Z">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ins>
    </w:p>
    <w:p w14:paraId="7B5019DB" w14:textId="77777777" w:rsidR="00EA10D1" w:rsidRPr="001C719D" w:rsidRDefault="00EA10D1" w:rsidP="00C1643B">
      <w:pPr>
        <w:shd w:val="clear" w:color="auto" w:fill="FFFFFF"/>
        <w:spacing w:after="120"/>
        <w:ind w:left="1440" w:right="580"/>
        <w:rPr>
          <w:ins w:id="2085" w:author="בר הרוש" w:date="2026-01-03T22:31:00Z"/>
          <w:rFonts w:asciiTheme="minorBidi" w:eastAsia="Times New Roman" w:hAnsiTheme="minorBidi"/>
          <w:sz w:val="24"/>
          <w:szCs w:val="24"/>
          <w:lang w:val="en-US"/>
        </w:rPr>
        <w:pPrChange w:id="2086" w:author="יוני גרינברג" w:date="2026-01-07T12:18:00Z" w16du:dateUtc="2026-01-07T10:18:00Z">
          <w:pPr>
            <w:shd w:val="clear" w:color="auto" w:fill="FFFFFF"/>
            <w:spacing w:after="120"/>
            <w:ind w:left="1080" w:right="580"/>
          </w:pPr>
        </w:pPrChange>
      </w:pPr>
      <w:ins w:id="2087" w:author="בר הרוש" w:date="2026-01-03T22:31:00Z">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ins>
    </w:p>
    <w:p w14:paraId="4AFCE616" w14:textId="77777777" w:rsidR="00EA10D1" w:rsidRPr="001C719D" w:rsidRDefault="00EA10D1" w:rsidP="00C1643B">
      <w:pPr>
        <w:shd w:val="clear" w:color="auto" w:fill="FFFFFF"/>
        <w:spacing w:after="120"/>
        <w:ind w:left="1440" w:right="580"/>
        <w:rPr>
          <w:ins w:id="2088" w:author="בר הרוש" w:date="2026-01-03T22:31:00Z"/>
          <w:rFonts w:asciiTheme="minorBidi" w:eastAsia="Times New Roman" w:hAnsiTheme="minorBidi"/>
          <w:sz w:val="24"/>
          <w:szCs w:val="24"/>
          <w:lang w:val="en-US"/>
        </w:rPr>
        <w:pPrChange w:id="2089" w:author="יוני גרינברג" w:date="2026-01-07T12:18:00Z" w16du:dateUtc="2026-01-07T10:18:00Z">
          <w:pPr>
            <w:shd w:val="clear" w:color="auto" w:fill="FFFFFF"/>
            <w:spacing w:after="120"/>
            <w:ind w:left="1080" w:right="580"/>
          </w:pPr>
        </w:pPrChange>
      </w:pPr>
      <w:ins w:id="2090" w:author="בר הרוש" w:date="2026-01-03T22:31:00Z">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ins>
    </w:p>
    <w:p w14:paraId="6313B9D3" w14:textId="77777777" w:rsidR="00EA10D1" w:rsidRPr="001C719D" w:rsidRDefault="00EA10D1" w:rsidP="00C1643B">
      <w:pPr>
        <w:shd w:val="clear" w:color="auto" w:fill="FFFFFF"/>
        <w:spacing w:after="120"/>
        <w:ind w:left="1440" w:right="580"/>
        <w:rPr>
          <w:ins w:id="2091" w:author="בר הרוש" w:date="2026-01-03T22:31:00Z"/>
          <w:rFonts w:asciiTheme="minorBidi" w:eastAsia="Times New Roman" w:hAnsiTheme="minorBidi"/>
          <w:sz w:val="24"/>
          <w:szCs w:val="24"/>
          <w:lang w:val="en-US"/>
        </w:rPr>
        <w:pPrChange w:id="2092" w:author="יוני גרינברג" w:date="2026-01-07T12:18:00Z" w16du:dateUtc="2026-01-07T10:18:00Z">
          <w:pPr>
            <w:shd w:val="clear" w:color="auto" w:fill="FFFFFF"/>
            <w:spacing w:after="120"/>
            <w:ind w:left="1080" w:right="580"/>
          </w:pPr>
        </w:pPrChange>
      </w:pPr>
      <w:ins w:id="2093" w:author="בר הרוש" w:date="2026-01-03T22:31:00Z">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ins>
    </w:p>
    <w:p w14:paraId="06CCB9B5" w14:textId="77777777" w:rsidR="00EA10D1" w:rsidRPr="001C719D" w:rsidRDefault="00EA10D1" w:rsidP="00C1643B">
      <w:pPr>
        <w:shd w:val="clear" w:color="auto" w:fill="FFFFFF"/>
        <w:spacing w:after="120"/>
        <w:ind w:left="1440" w:right="580"/>
        <w:rPr>
          <w:ins w:id="2094" w:author="בר הרוש" w:date="2026-01-03T22:31:00Z"/>
          <w:rFonts w:asciiTheme="minorBidi" w:eastAsia="Times New Roman" w:hAnsiTheme="minorBidi"/>
          <w:sz w:val="24"/>
          <w:szCs w:val="24"/>
          <w:lang w:val="en-US"/>
        </w:rPr>
        <w:pPrChange w:id="2095" w:author="יוני גרינברג" w:date="2026-01-07T12:18:00Z" w16du:dateUtc="2026-01-07T10:18:00Z">
          <w:pPr>
            <w:shd w:val="clear" w:color="auto" w:fill="FFFFFF"/>
            <w:spacing w:after="120"/>
            <w:ind w:left="1080" w:right="580"/>
          </w:pPr>
        </w:pPrChange>
      </w:pPr>
      <w:ins w:id="2096" w:author="בר הרוש" w:date="2026-01-03T22:31:00Z">
        <w:r w:rsidRPr="001C719D">
          <w:rPr>
            <w:rFonts w:asciiTheme="minorBidi" w:eastAsia="Times New Roman" w:hAnsiTheme="minorBidi"/>
            <w:sz w:val="24"/>
            <w:szCs w:val="24"/>
            <w:lang w:val="en-US"/>
          </w:rPr>
          <w:t xml:space="preserve">    // Start Hardware Capture</w:t>
        </w:r>
      </w:ins>
    </w:p>
    <w:p w14:paraId="76FD175D" w14:textId="77777777" w:rsidR="00EA10D1" w:rsidRPr="001C719D" w:rsidRDefault="00EA10D1" w:rsidP="00C1643B">
      <w:pPr>
        <w:shd w:val="clear" w:color="auto" w:fill="FFFFFF"/>
        <w:spacing w:after="120"/>
        <w:ind w:left="1440" w:right="580"/>
        <w:rPr>
          <w:ins w:id="2097" w:author="בר הרוש" w:date="2026-01-03T22:31:00Z"/>
          <w:rFonts w:asciiTheme="minorBidi" w:eastAsia="Times New Roman" w:hAnsiTheme="minorBidi"/>
          <w:sz w:val="24"/>
          <w:szCs w:val="24"/>
          <w:lang w:val="en-US"/>
        </w:rPr>
        <w:pPrChange w:id="2098" w:author="יוני גרינברג" w:date="2026-01-07T12:18:00Z" w16du:dateUtc="2026-01-07T10:18:00Z">
          <w:pPr>
            <w:shd w:val="clear" w:color="auto" w:fill="FFFFFF"/>
            <w:spacing w:after="120"/>
            <w:ind w:left="1080" w:right="580"/>
          </w:pPr>
        </w:pPrChange>
      </w:pPr>
      <w:ins w:id="209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ins>
    </w:p>
    <w:p w14:paraId="667636FB" w14:textId="77777777" w:rsidR="00EA10D1" w:rsidRPr="001C719D" w:rsidRDefault="00EA10D1" w:rsidP="00C1643B">
      <w:pPr>
        <w:shd w:val="clear" w:color="auto" w:fill="FFFFFF"/>
        <w:spacing w:after="120"/>
        <w:ind w:left="1440" w:right="580"/>
        <w:rPr>
          <w:ins w:id="2100" w:author="בר הרוש" w:date="2026-01-03T22:31:00Z"/>
          <w:rFonts w:asciiTheme="minorBidi" w:eastAsia="Times New Roman" w:hAnsiTheme="minorBidi"/>
          <w:sz w:val="24"/>
          <w:szCs w:val="24"/>
          <w:lang w:val="en-US"/>
        </w:rPr>
        <w:pPrChange w:id="2101" w:author="יוני גרינברג" w:date="2026-01-07T12:18:00Z" w16du:dateUtc="2026-01-07T10:18:00Z">
          <w:pPr>
            <w:shd w:val="clear" w:color="auto" w:fill="FFFFFF"/>
            <w:spacing w:after="120"/>
            <w:ind w:left="1080" w:right="580"/>
          </w:pPr>
        </w:pPrChange>
      </w:pPr>
      <w:ins w:id="2102" w:author="בר הרוש" w:date="2026-01-03T22:31:00Z">
        <w:r w:rsidRPr="001C719D">
          <w:rPr>
            <w:rFonts w:asciiTheme="minorBidi" w:eastAsia="Times New Roman" w:hAnsiTheme="minorBidi"/>
            <w:sz w:val="24"/>
            <w:szCs w:val="24"/>
            <w:lang w:val="en-US"/>
          </w:rPr>
          <w:t xml:space="preserve">    // Main Processing Loop</w:t>
        </w:r>
      </w:ins>
    </w:p>
    <w:p w14:paraId="6028201C" w14:textId="77777777" w:rsidR="00EA10D1" w:rsidRPr="001C719D" w:rsidRDefault="00EA10D1" w:rsidP="00C1643B">
      <w:pPr>
        <w:shd w:val="clear" w:color="auto" w:fill="FFFFFF"/>
        <w:spacing w:after="120"/>
        <w:ind w:left="1440" w:right="580"/>
        <w:rPr>
          <w:ins w:id="2103" w:author="בר הרוש" w:date="2026-01-03T22:31:00Z"/>
          <w:rFonts w:asciiTheme="minorBidi" w:eastAsia="Times New Roman" w:hAnsiTheme="minorBidi"/>
          <w:sz w:val="24"/>
          <w:szCs w:val="24"/>
          <w:lang w:val="en-US"/>
        </w:rPr>
        <w:pPrChange w:id="2104" w:author="יוני גרינברג" w:date="2026-01-07T12:18:00Z" w16du:dateUtc="2026-01-07T10:18:00Z">
          <w:pPr>
            <w:shd w:val="clear" w:color="auto" w:fill="FFFFFF"/>
            <w:spacing w:after="120"/>
            <w:ind w:left="1080" w:right="580"/>
          </w:pPr>
        </w:pPrChange>
      </w:pPr>
      <w:ins w:id="2105" w:author="בר הרוש" w:date="2026-01-03T22:31:00Z">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ins>
    </w:p>
    <w:p w14:paraId="7E64C5B5" w14:textId="77777777" w:rsidR="00EA10D1" w:rsidRPr="001C719D" w:rsidRDefault="00EA10D1" w:rsidP="00C1643B">
      <w:pPr>
        <w:shd w:val="clear" w:color="auto" w:fill="FFFFFF"/>
        <w:spacing w:after="120"/>
        <w:ind w:left="1440" w:right="580"/>
        <w:rPr>
          <w:ins w:id="2106" w:author="בר הרוש" w:date="2026-01-03T22:31:00Z"/>
          <w:rFonts w:asciiTheme="minorBidi" w:eastAsia="Times New Roman" w:hAnsiTheme="minorBidi"/>
          <w:sz w:val="24"/>
          <w:szCs w:val="24"/>
          <w:lang w:val="en-US"/>
        </w:rPr>
        <w:pPrChange w:id="2107" w:author="יוני גרינברג" w:date="2026-01-07T12:18:00Z" w16du:dateUtc="2026-01-07T10:18:00Z">
          <w:pPr>
            <w:shd w:val="clear" w:color="auto" w:fill="FFFFFF"/>
            <w:spacing w:after="120"/>
            <w:ind w:left="1080" w:right="580"/>
          </w:pPr>
        </w:pPrChange>
      </w:pPr>
      <w:ins w:id="2108" w:author="בר הרוש" w:date="2026-01-03T22:31:00Z">
        <w:r w:rsidRPr="001C719D">
          <w:rPr>
            <w:rFonts w:asciiTheme="minorBidi" w:eastAsia="Times New Roman" w:hAnsiTheme="minorBidi"/>
            <w:sz w:val="24"/>
            <w:szCs w:val="24"/>
            <w:lang w:val="en-US"/>
          </w:rPr>
          <w:t xml:space="preserve">        // Read Raw Audio Chunk in Real-Time</w:t>
        </w:r>
      </w:ins>
    </w:p>
    <w:p w14:paraId="7B01B466" w14:textId="77777777" w:rsidR="00EA10D1" w:rsidRPr="001C719D" w:rsidRDefault="00EA10D1" w:rsidP="00C1643B">
      <w:pPr>
        <w:shd w:val="clear" w:color="auto" w:fill="FFFFFF"/>
        <w:spacing w:after="120"/>
        <w:ind w:left="1440" w:right="580"/>
        <w:rPr>
          <w:ins w:id="2109" w:author="בר הרוש" w:date="2026-01-03T22:31:00Z"/>
          <w:rFonts w:asciiTheme="minorBidi" w:eastAsia="Times New Roman" w:hAnsiTheme="minorBidi"/>
          <w:sz w:val="24"/>
          <w:szCs w:val="24"/>
          <w:lang w:val="en-US"/>
        </w:rPr>
        <w:pPrChange w:id="2110" w:author="יוני גרינברג" w:date="2026-01-07T12:18:00Z" w16du:dateUtc="2026-01-07T10:18:00Z">
          <w:pPr>
            <w:shd w:val="clear" w:color="auto" w:fill="FFFFFF"/>
            <w:spacing w:after="120"/>
            <w:ind w:left="1080" w:right="580"/>
          </w:pPr>
        </w:pPrChange>
      </w:pPr>
      <w:ins w:id="2111"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ins>
    </w:p>
    <w:p w14:paraId="0B72B2CE" w14:textId="77777777" w:rsidR="00EA10D1" w:rsidRPr="001C719D" w:rsidRDefault="00EA10D1" w:rsidP="00C1643B">
      <w:pPr>
        <w:shd w:val="clear" w:color="auto" w:fill="FFFFFF"/>
        <w:spacing w:after="120"/>
        <w:ind w:left="1440" w:right="580"/>
        <w:rPr>
          <w:ins w:id="2112" w:author="בר הרוש" w:date="2026-01-03T22:31:00Z"/>
          <w:rFonts w:asciiTheme="minorBidi" w:eastAsia="Times New Roman" w:hAnsiTheme="minorBidi"/>
          <w:sz w:val="24"/>
          <w:szCs w:val="24"/>
          <w:lang w:val="en-US"/>
        </w:rPr>
        <w:pPrChange w:id="2113" w:author="יוני גרינברג" w:date="2026-01-07T12:18:00Z" w16du:dateUtc="2026-01-07T10:18:00Z">
          <w:pPr>
            <w:shd w:val="clear" w:color="auto" w:fill="FFFFFF"/>
            <w:spacing w:after="120"/>
            <w:ind w:left="1080" w:right="580"/>
          </w:pPr>
        </w:pPrChange>
      </w:pPr>
      <w:ins w:id="2114" w:author="בר הרוש" w:date="2026-01-03T22:31:00Z">
        <w:r w:rsidRPr="001C719D">
          <w:rPr>
            <w:rFonts w:asciiTheme="minorBidi" w:eastAsia="Times New Roman" w:hAnsiTheme="minorBidi"/>
            <w:sz w:val="24"/>
            <w:szCs w:val="24"/>
            <w:lang w:val="en-US"/>
          </w:rPr>
          <w:t xml:space="preserve">        // Zero Padding Prepare for FFT</w:t>
        </w:r>
      </w:ins>
    </w:p>
    <w:p w14:paraId="4A424527" w14:textId="77777777" w:rsidR="00EA10D1" w:rsidRPr="001C719D" w:rsidRDefault="00EA10D1" w:rsidP="00C1643B">
      <w:pPr>
        <w:shd w:val="clear" w:color="auto" w:fill="FFFFFF"/>
        <w:spacing w:after="120"/>
        <w:ind w:left="1440" w:right="580"/>
        <w:rPr>
          <w:ins w:id="2115" w:author="בר הרוש" w:date="2026-01-03T22:31:00Z"/>
          <w:rFonts w:asciiTheme="minorBidi" w:eastAsia="Times New Roman" w:hAnsiTheme="minorBidi"/>
          <w:sz w:val="24"/>
          <w:szCs w:val="24"/>
          <w:lang w:val="en-US"/>
        </w:rPr>
        <w:pPrChange w:id="2116" w:author="יוני גרינברג" w:date="2026-01-07T12:18:00Z" w16du:dateUtc="2026-01-07T10:18:00Z">
          <w:pPr>
            <w:shd w:val="clear" w:color="auto" w:fill="FFFFFF"/>
            <w:spacing w:after="120"/>
            <w:ind w:left="1080" w:right="580"/>
          </w:pPr>
        </w:pPrChange>
      </w:pPr>
      <w:ins w:id="2117" w:author="בר הרוש" w:date="2026-01-03T22:31:00Z">
        <w:r w:rsidRPr="001C719D">
          <w:rPr>
            <w:rFonts w:asciiTheme="minorBidi" w:eastAsia="Times New Roman" w:hAnsiTheme="minorBidi"/>
            <w:sz w:val="24"/>
            <w:szCs w:val="24"/>
            <w:lang w:val="en-US"/>
          </w:rPr>
          <w:t xml:space="preserve">        // Extends the 24 samples to 128 to improve spectral resolution</w:t>
        </w:r>
      </w:ins>
    </w:p>
    <w:p w14:paraId="6B63CB79" w14:textId="77777777" w:rsidR="00EA10D1" w:rsidRPr="001C719D" w:rsidRDefault="00EA10D1" w:rsidP="00C1643B">
      <w:pPr>
        <w:shd w:val="clear" w:color="auto" w:fill="FFFFFF"/>
        <w:spacing w:after="120"/>
        <w:ind w:left="1440" w:right="580"/>
        <w:rPr>
          <w:ins w:id="2118" w:author="בר הרוש" w:date="2026-01-03T22:31:00Z"/>
          <w:rFonts w:asciiTheme="minorBidi" w:eastAsia="Times New Roman" w:hAnsiTheme="minorBidi"/>
          <w:sz w:val="24"/>
          <w:szCs w:val="24"/>
          <w:lang w:val="en-US"/>
        </w:rPr>
        <w:pPrChange w:id="2119" w:author="יוני גרינברג" w:date="2026-01-07T12:18:00Z" w16du:dateUtc="2026-01-07T10:18:00Z">
          <w:pPr>
            <w:shd w:val="clear" w:color="auto" w:fill="FFFFFF"/>
            <w:spacing w:after="120"/>
            <w:ind w:left="1080" w:right="580"/>
          </w:pPr>
        </w:pPrChange>
      </w:pPr>
      <w:ins w:id="2120" w:author="בר הרוש" w:date="2026-01-03T22:31:00Z">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ins>
    </w:p>
    <w:p w14:paraId="6E81C6C8" w14:textId="77777777" w:rsidR="00EA10D1" w:rsidRPr="001C719D" w:rsidRDefault="00EA10D1" w:rsidP="00C1643B">
      <w:pPr>
        <w:shd w:val="clear" w:color="auto" w:fill="FFFFFF"/>
        <w:spacing w:after="120"/>
        <w:ind w:left="1440" w:right="580"/>
        <w:rPr>
          <w:ins w:id="2121" w:author="בר הרוש" w:date="2026-01-03T22:31:00Z"/>
          <w:rFonts w:asciiTheme="minorBidi" w:eastAsia="Times New Roman" w:hAnsiTheme="minorBidi"/>
          <w:sz w:val="24"/>
          <w:szCs w:val="24"/>
          <w:lang w:val="en-US"/>
        </w:rPr>
        <w:pPrChange w:id="2122" w:author="יוני גרינברג" w:date="2026-01-07T12:18:00Z" w16du:dateUtc="2026-01-07T10:18:00Z">
          <w:pPr>
            <w:shd w:val="clear" w:color="auto" w:fill="FFFFFF"/>
            <w:spacing w:after="120"/>
            <w:ind w:left="1080" w:right="580"/>
          </w:pPr>
        </w:pPrChange>
      </w:pPr>
      <w:ins w:id="2123" w:author="בר הרוש" w:date="2026-01-03T22:31:00Z">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ins>
    </w:p>
    <w:p w14:paraId="03B3E12B" w14:textId="77777777" w:rsidR="00EA10D1" w:rsidRPr="001C719D" w:rsidRDefault="00EA10D1" w:rsidP="00C1643B">
      <w:pPr>
        <w:shd w:val="clear" w:color="auto" w:fill="FFFFFF"/>
        <w:spacing w:after="120"/>
        <w:ind w:left="1440" w:right="580"/>
        <w:rPr>
          <w:ins w:id="2124" w:author="בר הרוש" w:date="2026-01-03T22:31:00Z"/>
          <w:rFonts w:asciiTheme="minorBidi" w:eastAsia="Times New Roman" w:hAnsiTheme="minorBidi"/>
          <w:sz w:val="24"/>
          <w:szCs w:val="24"/>
          <w:lang w:val="en-US"/>
        </w:rPr>
        <w:pPrChange w:id="2125" w:author="יוני גרינברג" w:date="2026-01-07T12:18:00Z" w16du:dateUtc="2026-01-07T10:18:00Z">
          <w:pPr>
            <w:shd w:val="clear" w:color="auto" w:fill="FFFFFF"/>
            <w:spacing w:after="120"/>
            <w:ind w:left="1080" w:right="580"/>
          </w:pPr>
        </w:pPrChange>
      </w:pPr>
      <w:ins w:id="2126"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ins>
    </w:p>
    <w:p w14:paraId="26D1E180" w14:textId="77777777" w:rsidR="00EA10D1" w:rsidRPr="001C719D" w:rsidRDefault="00EA10D1" w:rsidP="00C1643B">
      <w:pPr>
        <w:shd w:val="clear" w:color="auto" w:fill="FFFFFF"/>
        <w:spacing w:after="120"/>
        <w:ind w:left="1440" w:right="580"/>
        <w:rPr>
          <w:ins w:id="2127" w:author="בר הרוש" w:date="2026-01-03T22:31:00Z"/>
          <w:rFonts w:asciiTheme="minorBidi" w:eastAsia="Times New Roman" w:hAnsiTheme="minorBidi"/>
          <w:sz w:val="24"/>
          <w:szCs w:val="24"/>
          <w:lang w:val="en-US"/>
        </w:rPr>
        <w:pPrChange w:id="2128" w:author="יוני גרינברג" w:date="2026-01-07T12:18:00Z" w16du:dateUtc="2026-01-07T10:18:00Z">
          <w:pPr>
            <w:shd w:val="clear" w:color="auto" w:fill="FFFFFF"/>
            <w:spacing w:after="120"/>
            <w:ind w:left="1080" w:right="580"/>
          </w:pPr>
        </w:pPrChange>
      </w:pPr>
      <w:ins w:id="2129" w:author="בר הרוש" w:date="2026-01-03T22:31:00Z">
        <w:r w:rsidRPr="001C719D">
          <w:rPr>
            <w:rFonts w:asciiTheme="minorBidi" w:eastAsia="Times New Roman" w:hAnsiTheme="minorBidi"/>
            <w:sz w:val="24"/>
            <w:szCs w:val="24"/>
            <w:lang w:val="en-US"/>
          </w:rPr>
          <w:t xml:space="preserve">            ELSE:</w:t>
        </w:r>
      </w:ins>
    </w:p>
    <w:p w14:paraId="5CC4ABC9" w14:textId="77777777" w:rsidR="00EA10D1" w:rsidRPr="001C719D" w:rsidRDefault="00EA10D1" w:rsidP="00C1643B">
      <w:pPr>
        <w:shd w:val="clear" w:color="auto" w:fill="FFFFFF"/>
        <w:spacing w:after="120"/>
        <w:ind w:left="1440" w:right="580"/>
        <w:rPr>
          <w:ins w:id="2130" w:author="בר הרוש" w:date="2026-01-03T22:31:00Z"/>
          <w:rFonts w:asciiTheme="minorBidi" w:eastAsia="Times New Roman" w:hAnsiTheme="minorBidi"/>
          <w:sz w:val="24"/>
          <w:szCs w:val="24"/>
          <w:lang w:val="en-US"/>
        </w:rPr>
        <w:pPrChange w:id="2131" w:author="יוני גרינברג" w:date="2026-01-07T12:18:00Z" w16du:dateUtc="2026-01-07T10:18:00Z">
          <w:pPr>
            <w:shd w:val="clear" w:color="auto" w:fill="FFFFFF"/>
            <w:spacing w:after="120"/>
            <w:ind w:left="1080" w:right="580"/>
          </w:pPr>
        </w:pPrChange>
      </w:pPr>
      <w:ins w:id="2132"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ins>
    </w:p>
    <w:p w14:paraId="7FFF3860" w14:textId="77777777" w:rsidR="00EA10D1" w:rsidRPr="001C719D" w:rsidRDefault="00EA10D1" w:rsidP="00C1643B">
      <w:pPr>
        <w:shd w:val="clear" w:color="auto" w:fill="FFFFFF"/>
        <w:spacing w:after="120"/>
        <w:ind w:left="1440" w:right="580"/>
        <w:rPr>
          <w:ins w:id="2133" w:author="בר הרוש" w:date="2026-01-03T22:31:00Z"/>
          <w:rFonts w:asciiTheme="minorBidi" w:eastAsia="Times New Roman" w:hAnsiTheme="minorBidi"/>
          <w:sz w:val="24"/>
          <w:szCs w:val="24"/>
          <w:lang w:val="en-US"/>
        </w:rPr>
        <w:pPrChange w:id="2134" w:author="יוני גרינברג" w:date="2026-01-07T12:18:00Z" w16du:dateUtc="2026-01-07T10:18:00Z">
          <w:pPr>
            <w:shd w:val="clear" w:color="auto" w:fill="FFFFFF"/>
            <w:spacing w:after="120"/>
            <w:ind w:left="1080" w:right="580"/>
          </w:pPr>
        </w:pPrChange>
      </w:pPr>
      <w:ins w:id="2135" w:author="בר הרוש" w:date="2026-01-03T22:31:00Z">
        <w:r w:rsidRPr="001C719D">
          <w:rPr>
            <w:rFonts w:asciiTheme="minorBidi" w:eastAsia="Times New Roman" w:hAnsiTheme="minorBidi"/>
            <w:sz w:val="24"/>
            <w:szCs w:val="24"/>
            <w:lang w:val="en-US"/>
          </w:rPr>
          <w:t xml:space="preserve">            END IF</w:t>
        </w:r>
      </w:ins>
    </w:p>
    <w:p w14:paraId="7D22AC76" w14:textId="77777777" w:rsidR="00EA10D1" w:rsidRPr="001C719D" w:rsidRDefault="00EA10D1" w:rsidP="00C1643B">
      <w:pPr>
        <w:shd w:val="clear" w:color="auto" w:fill="FFFFFF"/>
        <w:spacing w:after="120"/>
        <w:ind w:left="1440" w:right="580"/>
        <w:rPr>
          <w:ins w:id="2136" w:author="בר הרוש" w:date="2026-01-03T22:31:00Z"/>
          <w:rFonts w:asciiTheme="minorBidi" w:eastAsia="Times New Roman" w:hAnsiTheme="minorBidi"/>
          <w:sz w:val="24"/>
          <w:szCs w:val="24"/>
          <w:lang w:val="en-US"/>
        </w:rPr>
        <w:pPrChange w:id="2137" w:author="יוני גרינברג" w:date="2026-01-07T12:18:00Z" w16du:dateUtc="2026-01-07T10:18:00Z">
          <w:pPr>
            <w:shd w:val="clear" w:color="auto" w:fill="FFFFFF"/>
            <w:spacing w:after="120"/>
            <w:ind w:left="1080" w:right="580"/>
          </w:pPr>
        </w:pPrChange>
      </w:pPr>
      <w:ins w:id="2138"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ins>
    </w:p>
    <w:p w14:paraId="363F3928" w14:textId="77777777" w:rsidR="00EA10D1" w:rsidRPr="001C719D" w:rsidRDefault="00EA10D1" w:rsidP="00C1643B">
      <w:pPr>
        <w:shd w:val="clear" w:color="auto" w:fill="FFFFFF"/>
        <w:spacing w:after="120"/>
        <w:ind w:left="1440" w:right="580"/>
        <w:rPr>
          <w:ins w:id="2139" w:author="בר הרוש" w:date="2026-01-03T22:31:00Z"/>
          <w:rFonts w:asciiTheme="minorBidi" w:eastAsia="Times New Roman" w:hAnsiTheme="minorBidi"/>
          <w:sz w:val="24"/>
          <w:szCs w:val="24"/>
          <w:lang w:val="en-US"/>
        </w:rPr>
        <w:pPrChange w:id="2140" w:author="יוני גרינברג" w:date="2026-01-07T12:18:00Z" w16du:dateUtc="2026-01-07T10:18:00Z">
          <w:pPr>
            <w:shd w:val="clear" w:color="auto" w:fill="FFFFFF"/>
            <w:spacing w:after="120"/>
            <w:ind w:left="1080" w:right="580"/>
          </w:pPr>
        </w:pPrChange>
      </w:pPr>
      <w:ins w:id="2141" w:author="בר הרוש" w:date="2026-01-03T22:31:00Z">
        <w:r w:rsidRPr="001C719D">
          <w:rPr>
            <w:rFonts w:asciiTheme="minorBidi" w:eastAsia="Times New Roman" w:hAnsiTheme="minorBidi"/>
            <w:sz w:val="24"/>
            <w:szCs w:val="24"/>
            <w:lang w:val="en-US"/>
          </w:rPr>
          <w:t xml:space="preserve">        END FOR</w:t>
        </w:r>
      </w:ins>
    </w:p>
    <w:p w14:paraId="32808AF9" w14:textId="77777777" w:rsidR="00EA10D1" w:rsidRPr="001C719D" w:rsidRDefault="00EA10D1" w:rsidP="00C1643B">
      <w:pPr>
        <w:shd w:val="clear" w:color="auto" w:fill="FFFFFF"/>
        <w:spacing w:after="120"/>
        <w:ind w:left="1440" w:right="580"/>
        <w:rPr>
          <w:ins w:id="2142" w:author="בר הרוש" w:date="2026-01-03T22:31:00Z"/>
          <w:rFonts w:asciiTheme="minorBidi" w:eastAsia="Times New Roman" w:hAnsiTheme="minorBidi"/>
          <w:sz w:val="24"/>
          <w:szCs w:val="24"/>
          <w:lang w:val="en-US"/>
        </w:rPr>
        <w:pPrChange w:id="2143" w:author="יוני גרינברג" w:date="2026-01-07T12:18:00Z" w16du:dateUtc="2026-01-07T10:18:00Z">
          <w:pPr>
            <w:shd w:val="clear" w:color="auto" w:fill="FFFFFF"/>
            <w:spacing w:after="120"/>
            <w:ind w:left="1080" w:right="580"/>
          </w:pPr>
        </w:pPrChange>
      </w:pPr>
    </w:p>
    <w:p w14:paraId="08604B53" w14:textId="77777777" w:rsidR="00EA10D1" w:rsidRPr="001C719D" w:rsidRDefault="00EA10D1" w:rsidP="00C1643B">
      <w:pPr>
        <w:shd w:val="clear" w:color="auto" w:fill="FFFFFF"/>
        <w:spacing w:after="120"/>
        <w:ind w:left="1440" w:right="580"/>
        <w:rPr>
          <w:ins w:id="2144" w:author="בר הרוש" w:date="2026-01-03T22:31:00Z"/>
          <w:rFonts w:asciiTheme="minorBidi" w:eastAsia="Times New Roman" w:hAnsiTheme="minorBidi"/>
          <w:sz w:val="24"/>
          <w:szCs w:val="24"/>
          <w:lang w:val="en-US"/>
        </w:rPr>
        <w:pPrChange w:id="2145" w:author="יוני גרינברג" w:date="2026-01-07T12:18:00Z" w16du:dateUtc="2026-01-07T10:18:00Z">
          <w:pPr>
            <w:shd w:val="clear" w:color="auto" w:fill="FFFFFF"/>
            <w:spacing w:after="120"/>
            <w:ind w:left="1080" w:right="580"/>
          </w:pPr>
        </w:pPrChange>
      </w:pPr>
      <w:ins w:id="2146" w:author="בר הרוש" w:date="2026-01-03T22:31:00Z">
        <w:r w:rsidRPr="001C719D">
          <w:rPr>
            <w:rFonts w:asciiTheme="minorBidi" w:eastAsia="Times New Roman" w:hAnsiTheme="minorBidi"/>
            <w:sz w:val="24"/>
            <w:szCs w:val="24"/>
            <w:lang w:val="en-US"/>
          </w:rPr>
          <w:t xml:space="preserve">        // Converts time-domain samples to frequency domain</w:t>
        </w:r>
      </w:ins>
    </w:p>
    <w:p w14:paraId="713672F6" w14:textId="77777777" w:rsidR="00EA10D1" w:rsidRPr="001C719D" w:rsidRDefault="00EA10D1" w:rsidP="00C1643B">
      <w:pPr>
        <w:shd w:val="clear" w:color="auto" w:fill="FFFFFF"/>
        <w:spacing w:after="120"/>
        <w:ind w:left="1440" w:right="580"/>
        <w:rPr>
          <w:ins w:id="2147" w:author="בר הרוש" w:date="2026-01-03T22:31:00Z"/>
          <w:rFonts w:asciiTheme="minorBidi" w:eastAsia="Times New Roman" w:hAnsiTheme="minorBidi"/>
          <w:sz w:val="24"/>
          <w:szCs w:val="24"/>
          <w:lang w:val="en-US"/>
        </w:rPr>
        <w:pPrChange w:id="2148" w:author="יוני גרינברג" w:date="2026-01-07T12:18:00Z" w16du:dateUtc="2026-01-07T10:18:00Z">
          <w:pPr>
            <w:shd w:val="clear" w:color="auto" w:fill="FFFFFF"/>
            <w:spacing w:after="120"/>
            <w:ind w:left="1080" w:right="580"/>
          </w:pPr>
        </w:pPrChange>
      </w:pPr>
      <w:ins w:id="214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ins>
    </w:p>
    <w:p w14:paraId="50E52FF7" w14:textId="77777777" w:rsidR="00EA10D1" w:rsidRPr="001C719D" w:rsidRDefault="00EA10D1" w:rsidP="00C1643B">
      <w:pPr>
        <w:shd w:val="clear" w:color="auto" w:fill="FFFFFF"/>
        <w:spacing w:after="120"/>
        <w:ind w:left="1440" w:right="580"/>
        <w:rPr>
          <w:ins w:id="2150" w:author="בר הרוש" w:date="2026-01-03T22:31:00Z"/>
          <w:rFonts w:asciiTheme="minorBidi" w:eastAsia="Times New Roman" w:hAnsiTheme="minorBidi"/>
          <w:sz w:val="24"/>
          <w:szCs w:val="24"/>
          <w:lang w:val="en-US"/>
        </w:rPr>
        <w:pPrChange w:id="2151" w:author="יוני גרינברג" w:date="2026-01-07T12:18:00Z" w16du:dateUtc="2026-01-07T10:18:00Z">
          <w:pPr>
            <w:shd w:val="clear" w:color="auto" w:fill="FFFFFF"/>
            <w:spacing w:after="120"/>
            <w:ind w:left="1080" w:right="580"/>
          </w:pPr>
        </w:pPrChange>
      </w:pPr>
      <w:ins w:id="2152" w:author="בר הרוש" w:date="2026-01-03T22:31:00Z">
        <w:r w:rsidRPr="001C719D">
          <w:rPr>
            <w:rFonts w:asciiTheme="minorBidi" w:eastAsia="Times New Roman" w:hAnsiTheme="minorBidi"/>
            <w:sz w:val="24"/>
            <w:szCs w:val="24"/>
            <w:lang w:val="en-US"/>
          </w:rPr>
          <w:t xml:space="preserve">        // Get magnitude at specific target bins</w:t>
        </w:r>
      </w:ins>
    </w:p>
    <w:p w14:paraId="036E0674" w14:textId="77777777" w:rsidR="00EA10D1" w:rsidRPr="001C719D" w:rsidRDefault="00EA10D1" w:rsidP="00C1643B">
      <w:pPr>
        <w:shd w:val="clear" w:color="auto" w:fill="FFFFFF"/>
        <w:spacing w:after="120"/>
        <w:ind w:left="1440" w:right="580"/>
        <w:rPr>
          <w:ins w:id="2153" w:author="בר הרוש" w:date="2026-01-03T22:31:00Z"/>
          <w:rFonts w:asciiTheme="minorBidi" w:eastAsia="Times New Roman" w:hAnsiTheme="minorBidi"/>
          <w:sz w:val="24"/>
          <w:szCs w:val="24"/>
          <w:lang w:val="en-US"/>
        </w:rPr>
        <w:pPrChange w:id="2154" w:author="יוני גרינברג" w:date="2026-01-07T12:18:00Z" w16du:dateUtc="2026-01-07T10:18:00Z">
          <w:pPr>
            <w:shd w:val="clear" w:color="auto" w:fill="FFFFFF"/>
            <w:spacing w:after="120"/>
            <w:ind w:left="1080" w:right="580"/>
          </w:pPr>
        </w:pPrChange>
      </w:pPr>
      <w:ins w:id="2155" w:author="בר הרוש" w:date="2026-01-03T22:31:00Z">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TargetIndex_18k])</w:t>
        </w:r>
      </w:ins>
    </w:p>
    <w:p w14:paraId="2EFA3CF3" w14:textId="77777777" w:rsidR="00EA10D1" w:rsidRPr="001C719D" w:rsidRDefault="00EA10D1" w:rsidP="00C1643B">
      <w:pPr>
        <w:shd w:val="clear" w:color="auto" w:fill="FFFFFF"/>
        <w:spacing w:after="120"/>
        <w:ind w:left="1440" w:right="580"/>
        <w:rPr>
          <w:ins w:id="2156" w:author="בר הרוש" w:date="2026-01-03T22:31:00Z"/>
          <w:rFonts w:asciiTheme="minorBidi" w:eastAsia="Times New Roman" w:hAnsiTheme="minorBidi"/>
          <w:sz w:val="24"/>
          <w:szCs w:val="24"/>
          <w:lang w:val="en-US"/>
        </w:rPr>
        <w:pPrChange w:id="2157" w:author="יוני גרינברג" w:date="2026-01-07T12:18:00Z" w16du:dateUtc="2026-01-07T10:18:00Z">
          <w:pPr>
            <w:shd w:val="clear" w:color="auto" w:fill="FFFFFF"/>
            <w:spacing w:after="120"/>
            <w:ind w:left="1080" w:right="580"/>
          </w:pPr>
        </w:pPrChange>
      </w:pPr>
      <w:ins w:id="2158" w:author="בר הרוש" w:date="2026-01-03T22:31:00Z">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TargetIndex_20k])</w:t>
        </w:r>
      </w:ins>
    </w:p>
    <w:p w14:paraId="51010194" w14:textId="77777777" w:rsidR="00EA10D1" w:rsidRPr="001C719D" w:rsidRDefault="00EA10D1" w:rsidP="00C1643B">
      <w:pPr>
        <w:shd w:val="clear" w:color="auto" w:fill="FFFFFF"/>
        <w:spacing w:after="120"/>
        <w:ind w:left="1440" w:right="580"/>
        <w:rPr>
          <w:ins w:id="2159" w:author="בר הרוש" w:date="2026-01-03T22:31:00Z"/>
          <w:rFonts w:asciiTheme="minorBidi" w:eastAsia="Times New Roman" w:hAnsiTheme="minorBidi"/>
          <w:sz w:val="24"/>
          <w:szCs w:val="24"/>
          <w:lang w:val="en-US"/>
        </w:rPr>
        <w:pPrChange w:id="2160" w:author="יוני גרינברג" w:date="2026-01-07T12:18:00Z" w16du:dateUtc="2026-01-07T10:18:00Z">
          <w:pPr>
            <w:shd w:val="clear" w:color="auto" w:fill="FFFFFF"/>
            <w:spacing w:after="120"/>
            <w:ind w:left="1080" w:right="580"/>
          </w:pPr>
        </w:pPrChange>
      </w:pPr>
      <w:ins w:id="2161" w:author="בר הרוש" w:date="2026-01-03T22:31:00Z">
        <w:r w:rsidRPr="001C719D">
          <w:rPr>
            <w:rFonts w:asciiTheme="minorBidi" w:eastAsia="Times New Roman" w:hAnsiTheme="minorBidi"/>
            <w:sz w:val="24"/>
            <w:szCs w:val="24"/>
            <w:lang w:val="en-US"/>
          </w:rPr>
          <w:t xml:space="preserve">        // Demodulation Logic (Decision)</w:t>
        </w:r>
      </w:ins>
    </w:p>
    <w:p w14:paraId="2EA679A9" w14:textId="77777777" w:rsidR="00EA10D1" w:rsidRPr="001C719D" w:rsidRDefault="00EA10D1" w:rsidP="00C1643B">
      <w:pPr>
        <w:shd w:val="clear" w:color="auto" w:fill="FFFFFF"/>
        <w:spacing w:after="120"/>
        <w:ind w:left="1440" w:right="580"/>
        <w:rPr>
          <w:ins w:id="2162" w:author="בר הרוש" w:date="2026-01-03T22:31:00Z"/>
          <w:rFonts w:asciiTheme="minorBidi" w:eastAsia="Times New Roman" w:hAnsiTheme="minorBidi"/>
          <w:sz w:val="24"/>
          <w:szCs w:val="24"/>
          <w:lang w:val="en-US"/>
        </w:rPr>
        <w:pPrChange w:id="2163" w:author="יוני גרינברג" w:date="2026-01-07T12:18:00Z" w16du:dateUtc="2026-01-07T10:18:00Z">
          <w:pPr>
            <w:shd w:val="clear" w:color="auto" w:fill="FFFFFF"/>
            <w:spacing w:after="120"/>
            <w:ind w:left="1080" w:right="580"/>
          </w:pPr>
        </w:pPrChange>
      </w:pPr>
      <w:ins w:id="2164"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ins>
    </w:p>
    <w:p w14:paraId="43961BA4" w14:textId="77777777" w:rsidR="00EA10D1" w:rsidRPr="001C719D" w:rsidRDefault="00EA10D1" w:rsidP="00C1643B">
      <w:pPr>
        <w:shd w:val="clear" w:color="auto" w:fill="FFFFFF"/>
        <w:spacing w:after="120"/>
        <w:ind w:left="1440" w:right="580"/>
        <w:rPr>
          <w:ins w:id="2165" w:author="בר הרוש" w:date="2026-01-03T22:31:00Z"/>
          <w:rFonts w:asciiTheme="minorBidi" w:eastAsia="Times New Roman" w:hAnsiTheme="minorBidi"/>
          <w:sz w:val="24"/>
          <w:szCs w:val="24"/>
          <w:lang w:val="en-US"/>
        </w:rPr>
        <w:pPrChange w:id="2166" w:author="יוני גרינברג" w:date="2026-01-07T12:18:00Z" w16du:dateUtc="2026-01-07T10:18:00Z">
          <w:pPr>
            <w:shd w:val="clear" w:color="auto" w:fill="FFFFFF"/>
            <w:spacing w:after="120"/>
            <w:ind w:left="1080" w:right="580"/>
          </w:pPr>
        </w:pPrChange>
      </w:pPr>
      <w:ins w:id="2167" w:author="בר הרוש" w:date="2026-01-03T22:31:00Z">
        <w:r w:rsidRPr="001C719D">
          <w:rPr>
            <w:rFonts w:asciiTheme="minorBidi" w:eastAsia="Times New Roman" w:hAnsiTheme="minorBidi"/>
            <w:sz w:val="24"/>
            <w:szCs w:val="24"/>
            <w:lang w:val="en-US"/>
          </w:rPr>
          <w:t xml:space="preserve">        // Check if signal is above noise floor</w:t>
        </w:r>
      </w:ins>
    </w:p>
    <w:p w14:paraId="70AF34D9" w14:textId="77777777" w:rsidR="00EA10D1" w:rsidRPr="001C719D" w:rsidRDefault="00EA10D1" w:rsidP="00C1643B">
      <w:pPr>
        <w:shd w:val="clear" w:color="auto" w:fill="FFFFFF"/>
        <w:spacing w:after="120"/>
        <w:ind w:left="1440" w:right="580"/>
        <w:rPr>
          <w:ins w:id="2168" w:author="בר הרוש" w:date="2026-01-03T22:31:00Z"/>
          <w:rFonts w:asciiTheme="minorBidi" w:eastAsia="Times New Roman" w:hAnsiTheme="minorBidi"/>
          <w:sz w:val="24"/>
          <w:szCs w:val="24"/>
          <w:lang w:val="en-US"/>
        </w:rPr>
        <w:pPrChange w:id="2169" w:author="יוני גרינברג" w:date="2026-01-07T12:18:00Z" w16du:dateUtc="2026-01-07T10:18:00Z">
          <w:pPr>
            <w:shd w:val="clear" w:color="auto" w:fill="FFFFFF"/>
            <w:spacing w:after="120"/>
            <w:ind w:left="1080" w:right="580"/>
          </w:pPr>
        </w:pPrChange>
      </w:pPr>
      <w:ins w:id="2170" w:author="בר הרוש" w:date="2026-01-03T22:31:00Z">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ins>
    </w:p>
    <w:p w14:paraId="0C8B539C" w14:textId="77777777" w:rsidR="00EA10D1" w:rsidRPr="001C719D" w:rsidRDefault="00EA10D1" w:rsidP="00C1643B">
      <w:pPr>
        <w:shd w:val="clear" w:color="auto" w:fill="FFFFFF"/>
        <w:spacing w:after="120"/>
        <w:ind w:left="1440" w:right="580"/>
        <w:rPr>
          <w:ins w:id="2171" w:author="בר הרוש" w:date="2026-01-03T22:31:00Z"/>
          <w:rFonts w:asciiTheme="minorBidi" w:eastAsia="Times New Roman" w:hAnsiTheme="minorBidi"/>
          <w:sz w:val="24"/>
          <w:szCs w:val="24"/>
          <w:lang w:val="en-US"/>
        </w:rPr>
        <w:pPrChange w:id="2172" w:author="יוני גרינברג" w:date="2026-01-07T12:18:00Z" w16du:dateUtc="2026-01-07T10:18:00Z">
          <w:pPr>
            <w:shd w:val="clear" w:color="auto" w:fill="FFFFFF"/>
            <w:spacing w:after="120"/>
            <w:ind w:left="1080" w:right="580"/>
          </w:pPr>
        </w:pPrChange>
      </w:pPr>
      <w:ins w:id="2173" w:author="בר הרוש" w:date="2026-01-03T22:31:00Z">
        <w:r w:rsidRPr="001C719D">
          <w:rPr>
            <w:rFonts w:asciiTheme="minorBidi" w:eastAsia="Times New Roman" w:hAnsiTheme="minorBidi"/>
            <w:sz w:val="24"/>
            <w:szCs w:val="24"/>
            <w:lang w:val="en-US"/>
          </w:rPr>
          <w:t xml:space="preserve">            // Compare which frequency is dominant</w:t>
        </w:r>
      </w:ins>
    </w:p>
    <w:p w14:paraId="58133501" w14:textId="77777777" w:rsidR="00EA10D1" w:rsidRPr="001C719D" w:rsidRDefault="00EA10D1" w:rsidP="00C1643B">
      <w:pPr>
        <w:shd w:val="clear" w:color="auto" w:fill="FFFFFF"/>
        <w:spacing w:after="120"/>
        <w:ind w:left="1440" w:right="580"/>
        <w:rPr>
          <w:ins w:id="2174" w:author="בר הרוש" w:date="2026-01-03T22:31:00Z"/>
          <w:rFonts w:asciiTheme="minorBidi" w:eastAsia="Times New Roman" w:hAnsiTheme="minorBidi"/>
          <w:sz w:val="24"/>
          <w:szCs w:val="24"/>
          <w:lang w:val="en-US"/>
        </w:rPr>
        <w:pPrChange w:id="2175" w:author="יוני גרינברג" w:date="2026-01-07T12:18:00Z" w16du:dateUtc="2026-01-07T10:18:00Z">
          <w:pPr>
            <w:shd w:val="clear" w:color="auto" w:fill="FFFFFF"/>
            <w:spacing w:after="120"/>
            <w:ind w:left="1080" w:right="580"/>
          </w:pPr>
        </w:pPrChange>
      </w:pPr>
      <w:ins w:id="2176" w:author="בר הרוש" w:date="2026-01-03T22:31:00Z">
        <w:r w:rsidRPr="001C719D">
          <w:rPr>
            <w:rFonts w:asciiTheme="minorBidi" w:eastAsia="Times New Roman" w:hAnsiTheme="minorBidi"/>
            <w:sz w:val="24"/>
            <w:szCs w:val="24"/>
            <w:lang w:val="en-US"/>
          </w:rPr>
          <w:t xml:space="preserve">            IF (Amplitude_20k &gt; Amplitude_18k):</w:t>
        </w:r>
      </w:ins>
    </w:p>
    <w:p w14:paraId="73E53D14" w14:textId="77777777" w:rsidR="00EA10D1" w:rsidRPr="001C719D" w:rsidRDefault="00EA10D1" w:rsidP="00C1643B">
      <w:pPr>
        <w:shd w:val="clear" w:color="auto" w:fill="FFFFFF"/>
        <w:spacing w:after="120"/>
        <w:ind w:left="1440" w:right="580"/>
        <w:rPr>
          <w:ins w:id="2177" w:author="בר הרוש" w:date="2026-01-03T22:31:00Z"/>
          <w:rFonts w:asciiTheme="minorBidi" w:eastAsia="Times New Roman" w:hAnsiTheme="minorBidi"/>
          <w:sz w:val="24"/>
          <w:szCs w:val="24"/>
          <w:lang w:val="en-US"/>
        </w:rPr>
        <w:pPrChange w:id="2178" w:author="יוני גרינברג" w:date="2026-01-07T12:18:00Z" w16du:dateUtc="2026-01-07T10:18:00Z">
          <w:pPr>
            <w:shd w:val="clear" w:color="auto" w:fill="FFFFFF"/>
            <w:spacing w:after="120"/>
            <w:ind w:left="1080" w:right="580"/>
          </w:pPr>
        </w:pPrChange>
      </w:pPr>
      <w:ins w:id="2179"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ins>
    </w:p>
    <w:p w14:paraId="3C6520AD" w14:textId="77777777" w:rsidR="00EA10D1" w:rsidRPr="001C719D" w:rsidRDefault="00EA10D1" w:rsidP="00C1643B">
      <w:pPr>
        <w:shd w:val="clear" w:color="auto" w:fill="FFFFFF"/>
        <w:spacing w:after="120"/>
        <w:ind w:left="1440" w:right="580"/>
        <w:rPr>
          <w:ins w:id="2180" w:author="בר הרוש" w:date="2026-01-03T22:31:00Z"/>
          <w:rFonts w:asciiTheme="minorBidi" w:eastAsia="Times New Roman" w:hAnsiTheme="minorBidi"/>
          <w:sz w:val="24"/>
          <w:szCs w:val="24"/>
          <w:lang w:val="en-US"/>
        </w:rPr>
        <w:pPrChange w:id="2181" w:author="יוני גרינברג" w:date="2026-01-07T12:18:00Z" w16du:dateUtc="2026-01-07T10:18:00Z">
          <w:pPr>
            <w:shd w:val="clear" w:color="auto" w:fill="FFFFFF"/>
            <w:spacing w:after="120"/>
            <w:ind w:left="1080" w:right="580"/>
          </w:pPr>
        </w:pPrChange>
      </w:pPr>
      <w:ins w:id="2182" w:author="בר הרוש" w:date="2026-01-03T22:31:00Z">
        <w:r w:rsidRPr="001C719D">
          <w:rPr>
            <w:rFonts w:asciiTheme="minorBidi" w:eastAsia="Times New Roman" w:hAnsiTheme="minorBidi"/>
            <w:sz w:val="24"/>
            <w:szCs w:val="24"/>
            <w:lang w:val="en-US"/>
          </w:rPr>
          <w:t xml:space="preserve">            ELSE:</w:t>
        </w:r>
      </w:ins>
    </w:p>
    <w:p w14:paraId="0EA362CB" w14:textId="77777777" w:rsidR="00EA10D1" w:rsidRPr="001C719D" w:rsidRDefault="00EA10D1" w:rsidP="00C1643B">
      <w:pPr>
        <w:shd w:val="clear" w:color="auto" w:fill="FFFFFF"/>
        <w:spacing w:after="120"/>
        <w:ind w:left="1440" w:right="580"/>
        <w:rPr>
          <w:ins w:id="2183" w:author="בר הרוש" w:date="2026-01-03T22:31:00Z"/>
          <w:rFonts w:asciiTheme="minorBidi" w:eastAsia="Times New Roman" w:hAnsiTheme="minorBidi"/>
          <w:sz w:val="24"/>
          <w:szCs w:val="24"/>
          <w:lang w:val="en-US"/>
        </w:rPr>
        <w:pPrChange w:id="2184" w:author="יוני גרינברג" w:date="2026-01-07T12:18:00Z" w16du:dateUtc="2026-01-07T10:18:00Z">
          <w:pPr>
            <w:shd w:val="clear" w:color="auto" w:fill="FFFFFF"/>
            <w:spacing w:after="120"/>
            <w:ind w:left="1080" w:right="580"/>
          </w:pPr>
        </w:pPrChange>
      </w:pPr>
      <w:ins w:id="2185"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ins>
    </w:p>
    <w:p w14:paraId="2D11C656" w14:textId="77777777" w:rsidR="00EA10D1" w:rsidRPr="001C719D" w:rsidRDefault="00EA10D1" w:rsidP="00C1643B">
      <w:pPr>
        <w:shd w:val="clear" w:color="auto" w:fill="FFFFFF"/>
        <w:spacing w:after="120"/>
        <w:ind w:left="1440" w:right="580"/>
        <w:rPr>
          <w:ins w:id="2186" w:author="בר הרוש" w:date="2026-01-03T22:31:00Z"/>
          <w:rFonts w:asciiTheme="minorBidi" w:eastAsia="Times New Roman" w:hAnsiTheme="minorBidi"/>
          <w:sz w:val="24"/>
          <w:szCs w:val="24"/>
          <w:lang w:val="en-US"/>
        </w:rPr>
        <w:pPrChange w:id="2187" w:author="יוני גרינברג" w:date="2026-01-07T12:18:00Z" w16du:dateUtc="2026-01-07T10:18:00Z">
          <w:pPr>
            <w:shd w:val="clear" w:color="auto" w:fill="FFFFFF"/>
            <w:spacing w:after="120"/>
            <w:ind w:left="1080" w:right="580"/>
          </w:pPr>
        </w:pPrChange>
      </w:pPr>
      <w:ins w:id="2188" w:author="בר הרוש" w:date="2026-01-03T22:31:00Z">
        <w:r w:rsidRPr="001C719D">
          <w:rPr>
            <w:rFonts w:asciiTheme="minorBidi" w:eastAsia="Times New Roman" w:hAnsiTheme="minorBidi"/>
            <w:sz w:val="24"/>
            <w:szCs w:val="24"/>
            <w:lang w:val="en-US"/>
          </w:rPr>
          <w:t xml:space="preserve">            END IF  </w:t>
        </w:r>
      </w:ins>
    </w:p>
    <w:p w14:paraId="1DF29AC0" w14:textId="77777777" w:rsidR="00EA10D1" w:rsidRPr="001C719D" w:rsidRDefault="00EA10D1" w:rsidP="00C1643B">
      <w:pPr>
        <w:shd w:val="clear" w:color="auto" w:fill="FFFFFF"/>
        <w:spacing w:after="120"/>
        <w:ind w:left="1440" w:right="580"/>
        <w:rPr>
          <w:ins w:id="2189" w:author="בר הרוש" w:date="2026-01-03T22:31:00Z"/>
          <w:rFonts w:asciiTheme="minorBidi" w:eastAsia="Times New Roman" w:hAnsiTheme="minorBidi"/>
          <w:sz w:val="24"/>
          <w:szCs w:val="24"/>
          <w:lang w:val="en-US"/>
        </w:rPr>
        <w:pPrChange w:id="2190" w:author="יוני גרינברג" w:date="2026-01-07T12:18:00Z" w16du:dateUtc="2026-01-07T10:18:00Z">
          <w:pPr>
            <w:shd w:val="clear" w:color="auto" w:fill="FFFFFF"/>
            <w:spacing w:after="120"/>
            <w:ind w:left="1080" w:right="580"/>
          </w:pPr>
        </w:pPrChange>
      </w:pPr>
      <w:ins w:id="2191" w:author="בר הרוש" w:date="2026-01-03T22:31:00Z">
        <w:r w:rsidRPr="001C719D">
          <w:rPr>
            <w:rFonts w:asciiTheme="minorBidi" w:eastAsia="Times New Roman" w:hAnsiTheme="minorBidi"/>
            <w:sz w:val="24"/>
            <w:szCs w:val="24"/>
            <w:lang w:val="en-US"/>
          </w:rPr>
          <w:t xml:space="preserve">        END IF</w:t>
        </w:r>
      </w:ins>
    </w:p>
    <w:p w14:paraId="7F27727E" w14:textId="77777777" w:rsidR="00EA10D1" w:rsidRPr="001C719D" w:rsidRDefault="00EA10D1" w:rsidP="00C1643B">
      <w:pPr>
        <w:shd w:val="clear" w:color="auto" w:fill="FFFFFF"/>
        <w:spacing w:after="120"/>
        <w:ind w:left="1440" w:right="580"/>
        <w:rPr>
          <w:ins w:id="2192" w:author="בר הרוש" w:date="2026-01-03T22:31:00Z"/>
          <w:rFonts w:asciiTheme="minorBidi" w:eastAsia="Times New Roman" w:hAnsiTheme="minorBidi"/>
          <w:sz w:val="24"/>
          <w:szCs w:val="24"/>
          <w:lang w:val="en-US"/>
        </w:rPr>
        <w:pPrChange w:id="2193" w:author="יוני גרינברג" w:date="2026-01-07T12:18:00Z" w16du:dateUtc="2026-01-07T10:18:00Z">
          <w:pPr>
            <w:shd w:val="clear" w:color="auto" w:fill="FFFFFF"/>
            <w:spacing w:after="120"/>
            <w:ind w:left="1080" w:right="580"/>
          </w:pPr>
        </w:pPrChange>
      </w:pPr>
      <w:ins w:id="2194" w:author="בר הרוש" w:date="2026-01-03T22:31:00Z">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ins>
    </w:p>
    <w:p w14:paraId="27603533" w14:textId="77777777" w:rsidR="00EA10D1" w:rsidRPr="001C719D" w:rsidRDefault="00EA10D1" w:rsidP="00C1643B">
      <w:pPr>
        <w:shd w:val="clear" w:color="auto" w:fill="FFFFFF"/>
        <w:spacing w:after="120"/>
        <w:ind w:left="1440" w:right="580"/>
        <w:rPr>
          <w:ins w:id="2195" w:author="בר הרוש" w:date="2026-01-03T22:31:00Z"/>
          <w:rFonts w:asciiTheme="minorBidi" w:eastAsia="Times New Roman" w:hAnsiTheme="minorBidi"/>
          <w:sz w:val="24"/>
          <w:szCs w:val="24"/>
          <w:lang w:val="en-US"/>
        </w:rPr>
        <w:pPrChange w:id="2196" w:author="יוני גרינברג" w:date="2026-01-07T12:18:00Z" w16du:dateUtc="2026-01-07T10:18:00Z">
          <w:pPr>
            <w:shd w:val="clear" w:color="auto" w:fill="FFFFFF"/>
            <w:spacing w:after="120"/>
            <w:ind w:left="1080" w:right="580"/>
          </w:pPr>
        </w:pPrChange>
      </w:pPr>
      <w:ins w:id="2197"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ins>
    </w:p>
    <w:p w14:paraId="30E5AEE2" w14:textId="77777777" w:rsidR="00EA10D1" w:rsidRPr="001C719D" w:rsidRDefault="00EA10D1" w:rsidP="00C1643B">
      <w:pPr>
        <w:shd w:val="clear" w:color="auto" w:fill="FFFFFF"/>
        <w:spacing w:after="120"/>
        <w:ind w:left="1440" w:right="580"/>
        <w:rPr>
          <w:ins w:id="2198" w:author="בר הרוש" w:date="2026-01-03T22:31:00Z"/>
          <w:rFonts w:asciiTheme="minorBidi" w:eastAsia="Times New Roman" w:hAnsiTheme="minorBidi"/>
          <w:sz w:val="24"/>
          <w:szCs w:val="24"/>
          <w:lang w:val="en-US"/>
        </w:rPr>
        <w:pPrChange w:id="2199" w:author="יוני גרינברג" w:date="2026-01-07T12:18:00Z" w16du:dateUtc="2026-01-07T10:18:00Z">
          <w:pPr>
            <w:shd w:val="clear" w:color="auto" w:fill="FFFFFF"/>
            <w:spacing w:after="120"/>
            <w:ind w:left="1080" w:right="580"/>
          </w:pPr>
        </w:pPrChange>
      </w:pPr>
      <w:ins w:id="2200" w:author="בר הרוש" w:date="2026-01-03T22:31:00Z">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ins>
    </w:p>
    <w:p w14:paraId="7672E745" w14:textId="77777777" w:rsidR="00EA10D1" w:rsidRPr="001C719D" w:rsidRDefault="00EA10D1" w:rsidP="00C1643B">
      <w:pPr>
        <w:shd w:val="clear" w:color="auto" w:fill="FFFFFF"/>
        <w:spacing w:after="120"/>
        <w:ind w:left="1440" w:right="580"/>
        <w:rPr>
          <w:ins w:id="2201" w:author="בר הרוש" w:date="2026-01-03T22:31:00Z"/>
          <w:rFonts w:asciiTheme="minorBidi" w:eastAsia="Times New Roman" w:hAnsiTheme="minorBidi"/>
          <w:sz w:val="24"/>
          <w:szCs w:val="24"/>
          <w:lang w:val="en-US"/>
        </w:rPr>
        <w:pPrChange w:id="2202" w:author="יוני גרינברג" w:date="2026-01-07T12:18:00Z" w16du:dateUtc="2026-01-07T10:18:00Z">
          <w:pPr>
            <w:shd w:val="clear" w:color="auto" w:fill="FFFFFF"/>
            <w:spacing w:after="120"/>
            <w:ind w:left="1080" w:right="580"/>
          </w:pPr>
        </w:pPrChange>
      </w:pPr>
      <w:ins w:id="2203"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ins>
    </w:p>
    <w:p w14:paraId="311F33BC" w14:textId="77777777" w:rsidR="00EA10D1" w:rsidRPr="001C719D" w:rsidRDefault="00EA10D1" w:rsidP="00C1643B">
      <w:pPr>
        <w:shd w:val="clear" w:color="auto" w:fill="FFFFFF"/>
        <w:spacing w:after="120"/>
        <w:ind w:left="1440" w:right="580"/>
        <w:rPr>
          <w:ins w:id="2204" w:author="בר הרוש" w:date="2026-01-03T22:31:00Z"/>
          <w:rFonts w:asciiTheme="minorBidi" w:eastAsia="Times New Roman" w:hAnsiTheme="minorBidi"/>
          <w:sz w:val="24"/>
          <w:szCs w:val="24"/>
          <w:lang w:val="en-US"/>
        </w:rPr>
        <w:pPrChange w:id="2205" w:author="יוני גרינברג" w:date="2026-01-07T12:18:00Z" w16du:dateUtc="2026-01-07T10:18:00Z">
          <w:pPr>
            <w:shd w:val="clear" w:color="auto" w:fill="FFFFFF"/>
            <w:spacing w:after="120"/>
            <w:ind w:left="1080" w:right="580"/>
          </w:pPr>
        </w:pPrChange>
      </w:pPr>
      <w:ins w:id="2206" w:author="בר הרוש" w:date="2026-01-03T22:31:00Z">
        <w:r w:rsidRPr="001C719D">
          <w:rPr>
            <w:rFonts w:asciiTheme="minorBidi" w:eastAsia="Times New Roman" w:hAnsiTheme="minorBidi"/>
            <w:sz w:val="24"/>
            <w:szCs w:val="24"/>
            <w:lang w:val="en-US"/>
          </w:rPr>
          <w:t xml:space="preserve">            END IF</w:t>
        </w:r>
      </w:ins>
    </w:p>
    <w:p w14:paraId="15107BE8" w14:textId="77777777" w:rsidR="00EA10D1" w:rsidRPr="001C719D" w:rsidRDefault="00EA10D1" w:rsidP="00C1643B">
      <w:pPr>
        <w:shd w:val="clear" w:color="auto" w:fill="FFFFFF"/>
        <w:spacing w:after="120"/>
        <w:ind w:left="1440" w:right="580"/>
        <w:rPr>
          <w:ins w:id="2207" w:author="בר הרוש" w:date="2026-01-03T22:31:00Z"/>
          <w:rFonts w:asciiTheme="minorBidi" w:eastAsia="Times New Roman" w:hAnsiTheme="minorBidi"/>
          <w:sz w:val="24"/>
          <w:szCs w:val="24"/>
          <w:lang w:val="en-US"/>
        </w:rPr>
        <w:pPrChange w:id="2208" w:author="יוני גרינברג" w:date="2026-01-07T12:18:00Z" w16du:dateUtc="2026-01-07T10:18:00Z">
          <w:pPr>
            <w:shd w:val="clear" w:color="auto" w:fill="FFFFFF"/>
            <w:spacing w:after="120"/>
            <w:ind w:left="1080" w:right="580"/>
          </w:pPr>
        </w:pPrChange>
      </w:pPr>
      <w:ins w:id="2209" w:author="בר הרוש" w:date="2026-01-03T22:31:00Z">
        <w:r w:rsidRPr="001C719D">
          <w:rPr>
            <w:rFonts w:asciiTheme="minorBidi" w:eastAsia="Times New Roman" w:hAnsiTheme="minorBidi"/>
            <w:sz w:val="24"/>
            <w:szCs w:val="24"/>
            <w:lang w:val="en-US"/>
          </w:rPr>
          <w:t xml:space="preserve">        END IF</w:t>
        </w:r>
      </w:ins>
    </w:p>
    <w:p w14:paraId="346E2722" w14:textId="77777777" w:rsidR="00EA10D1" w:rsidRPr="001C719D" w:rsidRDefault="00EA10D1" w:rsidP="00C1643B">
      <w:pPr>
        <w:shd w:val="clear" w:color="auto" w:fill="FFFFFF"/>
        <w:spacing w:after="120"/>
        <w:ind w:left="1440" w:right="580"/>
        <w:rPr>
          <w:ins w:id="2210" w:author="בר הרוש" w:date="2026-01-03T22:31:00Z"/>
          <w:rFonts w:asciiTheme="minorBidi" w:eastAsia="Times New Roman" w:hAnsiTheme="minorBidi"/>
          <w:sz w:val="24"/>
          <w:szCs w:val="24"/>
          <w:lang w:val="en-US"/>
        </w:rPr>
        <w:pPrChange w:id="2211" w:author="יוני גרינברג" w:date="2026-01-07T12:18:00Z" w16du:dateUtc="2026-01-07T10:18:00Z">
          <w:pPr>
            <w:shd w:val="clear" w:color="auto" w:fill="FFFFFF"/>
            <w:spacing w:after="120"/>
            <w:ind w:left="1080" w:right="580"/>
          </w:pPr>
        </w:pPrChange>
      </w:pPr>
      <w:ins w:id="2212" w:author="בר הרוש" w:date="2026-01-03T22:31:00Z">
        <w:r w:rsidRPr="001C719D">
          <w:rPr>
            <w:rFonts w:asciiTheme="minorBidi" w:eastAsia="Times New Roman" w:hAnsiTheme="minorBidi"/>
            <w:sz w:val="24"/>
            <w:szCs w:val="24"/>
            <w:lang w:val="en-US"/>
          </w:rPr>
          <w:t xml:space="preserve">    END WHILE</w:t>
        </w:r>
      </w:ins>
    </w:p>
    <w:p w14:paraId="00E01182" w14:textId="77777777" w:rsidR="00EA10D1" w:rsidRPr="001C719D" w:rsidRDefault="00EA10D1" w:rsidP="00C1643B">
      <w:pPr>
        <w:shd w:val="clear" w:color="auto" w:fill="FFFFFF"/>
        <w:spacing w:after="120"/>
        <w:ind w:left="1440" w:right="580"/>
        <w:rPr>
          <w:ins w:id="2213" w:author="בר הרוש" w:date="2026-01-03T22:31:00Z"/>
          <w:rFonts w:asciiTheme="minorBidi" w:eastAsia="Times New Roman" w:hAnsiTheme="minorBidi"/>
          <w:sz w:val="24"/>
          <w:szCs w:val="24"/>
          <w:lang w:val="en-US"/>
        </w:rPr>
        <w:pPrChange w:id="2214" w:author="יוני גרינברג" w:date="2026-01-07T12:18:00Z" w16du:dateUtc="2026-01-07T10:18:00Z">
          <w:pPr>
            <w:shd w:val="clear" w:color="auto" w:fill="FFFFFF"/>
            <w:spacing w:after="120"/>
            <w:ind w:left="1080" w:right="580"/>
          </w:pPr>
        </w:pPrChange>
      </w:pPr>
      <w:ins w:id="2215" w:author="בר הרוש" w:date="2026-01-03T22:31:00Z">
        <w:r w:rsidRPr="001C719D">
          <w:rPr>
            <w:rFonts w:asciiTheme="minorBidi" w:eastAsia="Times New Roman" w:hAnsiTheme="minorBidi"/>
            <w:sz w:val="24"/>
            <w:szCs w:val="24"/>
            <w:lang w:val="en-US"/>
          </w:rPr>
          <w:t>4. Cleanup</w:t>
        </w:r>
      </w:ins>
    </w:p>
    <w:p w14:paraId="2F0C46A6" w14:textId="77777777" w:rsidR="00EA10D1" w:rsidRPr="001C719D" w:rsidRDefault="00EA10D1" w:rsidP="00C1643B">
      <w:pPr>
        <w:shd w:val="clear" w:color="auto" w:fill="FFFFFF"/>
        <w:spacing w:after="120"/>
        <w:ind w:left="1440" w:right="580"/>
        <w:rPr>
          <w:ins w:id="2216" w:author="בר הרוש" w:date="2026-01-03T22:31:00Z"/>
          <w:rFonts w:asciiTheme="minorBidi" w:eastAsia="Times New Roman" w:hAnsiTheme="minorBidi"/>
          <w:sz w:val="24"/>
          <w:szCs w:val="24"/>
          <w:lang w:val="en-US"/>
        </w:rPr>
        <w:pPrChange w:id="2217" w:author="יוני גרינברג" w:date="2026-01-07T12:18:00Z" w16du:dateUtc="2026-01-07T10:18:00Z">
          <w:pPr>
            <w:shd w:val="clear" w:color="auto" w:fill="FFFFFF"/>
            <w:spacing w:after="120"/>
            <w:ind w:left="1080" w:right="580"/>
          </w:pPr>
        </w:pPrChange>
      </w:pPr>
      <w:ins w:id="2218"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ins>
    </w:p>
    <w:p w14:paraId="04FF1E68" w14:textId="77777777" w:rsidR="00EA10D1" w:rsidRPr="001C719D" w:rsidRDefault="00EA10D1" w:rsidP="00C1643B">
      <w:pPr>
        <w:shd w:val="clear" w:color="auto" w:fill="FFFFFF"/>
        <w:spacing w:after="120"/>
        <w:ind w:left="1440" w:right="580"/>
        <w:rPr>
          <w:ins w:id="2219" w:author="בר הרוש" w:date="2026-01-03T22:31:00Z"/>
          <w:rFonts w:asciiTheme="minorBidi" w:eastAsia="Times New Roman" w:hAnsiTheme="minorBidi"/>
          <w:sz w:val="24"/>
          <w:szCs w:val="24"/>
          <w:lang w:val="en-US"/>
        </w:rPr>
        <w:pPrChange w:id="2220" w:author="יוני גרינברג" w:date="2026-01-07T12:18:00Z" w16du:dateUtc="2026-01-07T10:18:00Z">
          <w:pPr>
            <w:shd w:val="clear" w:color="auto" w:fill="FFFFFF"/>
            <w:spacing w:after="120"/>
            <w:ind w:left="1080" w:right="580"/>
          </w:pPr>
        </w:pPrChange>
      </w:pPr>
      <w:ins w:id="2221" w:author="בר הרוש" w:date="2026-01-03T22:31:00Z">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ins>
    </w:p>
    <w:p w14:paraId="089C0D8C" w14:textId="4A3E416D" w:rsidR="00CF4142" w:rsidRPr="001C719D" w:rsidRDefault="00EA10D1" w:rsidP="00C1643B">
      <w:pPr>
        <w:shd w:val="clear" w:color="auto" w:fill="FFFFFF"/>
        <w:spacing w:after="120"/>
        <w:ind w:left="1440" w:right="580"/>
        <w:rPr>
          <w:rFonts w:asciiTheme="minorBidi" w:eastAsia="Times New Roman" w:hAnsiTheme="minorBidi"/>
          <w:sz w:val="24"/>
          <w:szCs w:val="24"/>
          <w:lang w:val="en-US"/>
          <w:rPrChange w:id="2222" w:author="יוני גרינברג" w:date="2026-01-06T11:40:00Z">
            <w:rPr>
              <w:rFonts w:ascii="Times New Roman" w:eastAsia="Times New Roman" w:hAnsi="Times New Roman" w:cs="Times New Roman"/>
              <w:sz w:val="24"/>
              <w:szCs w:val="24"/>
              <w:lang w:val="en-US"/>
            </w:rPr>
          </w:rPrChange>
        </w:rPr>
        <w:pPrChange w:id="2223" w:author="יוני גרינברג" w:date="2026-01-07T12:18:00Z" w16du:dateUtc="2026-01-07T10:18:00Z">
          <w:pPr>
            <w:shd w:val="clear" w:color="auto" w:fill="FFFFFF"/>
            <w:spacing w:after="120"/>
            <w:ind w:left="1080" w:right="580"/>
          </w:pPr>
        </w:pPrChange>
      </w:pPr>
      <w:ins w:id="2224" w:author="בר הרוש" w:date="2026-01-03T22:31:00Z">
        <w:r w:rsidRPr="001C719D">
          <w:rPr>
            <w:rFonts w:asciiTheme="minorBidi" w:eastAsia="Times New Roman" w:hAnsiTheme="minorBidi"/>
            <w:sz w:val="24"/>
            <w:szCs w:val="24"/>
            <w:lang w:val="en-US"/>
          </w:rPr>
          <w:t>END FUNCTION</w:t>
        </w:r>
      </w:ins>
    </w:p>
    <w:p w14:paraId="0620242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25" w:author="יוני גרינברג" w:date="2026-01-06T11:40:00Z">
            <w:rPr>
              <w:rFonts w:ascii="Times New Roman" w:eastAsia="Times New Roman" w:hAnsi="Times New Roman" w:cs="Times New Roman"/>
              <w:sz w:val="24"/>
              <w:szCs w:val="24"/>
              <w:lang w:val="en-US"/>
            </w:rPr>
          </w:rPrChange>
        </w:rPr>
        <w:pPrChange w:id="222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227" w:author="יוני גרינברג" w:date="2026-01-06T11:40:00Z">
            <w:rPr>
              <w:rFonts w:ascii="Times New Roman" w:eastAsia="Times New Roman" w:hAnsi="Times New Roman" w:cs="Times New Roman"/>
              <w:sz w:val="24"/>
              <w:szCs w:val="24"/>
              <w:lang w:val="en-US"/>
            </w:rPr>
          </w:rPrChange>
        </w:rPr>
        <w:t xml:space="preserve"> </w:t>
      </w:r>
    </w:p>
    <w:p w14:paraId="1A1718DA" w14:textId="0EF0FAD6" w:rsidR="000562F9" w:rsidRPr="001C719D" w:rsidRDefault="000562F9" w:rsidP="00217392">
      <w:pPr>
        <w:shd w:val="clear" w:color="auto" w:fill="FFFFFF"/>
        <w:spacing w:after="120"/>
        <w:ind w:right="580"/>
        <w:rPr>
          <w:rFonts w:asciiTheme="minorBidi" w:eastAsia="Times New Roman" w:hAnsiTheme="minorBidi"/>
          <w:b/>
          <w:bCs/>
          <w:sz w:val="24"/>
          <w:szCs w:val="24"/>
          <w:lang w:val="en-US"/>
          <w:rPrChange w:id="2228" w:author="יוני גרינברג" w:date="2026-01-06T11:40:00Z">
            <w:rPr>
              <w:rFonts w:ascii="Times New Roman" w:eastAsia="Times New Roman" w:hAnsi="Times New Roman" w:cs="Times New Roman"/>
              <w:sz w:val="24"/>
              <w:szCs w:val="24"/>
              <w:lang w:val="en-US"/>
            </w:rPr>
          </w:rPrChange>
        </w:rPr>
        <w:pPrChange w:id="2229"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2230" w:author="יוני גרינברג" w:date="2026-01-06T11:40:00Z">
            <w:rPr>
              <w:rFonts w:ascii="Times New Roman" w:eastAsia="Times New Roman" w:hAnsi="Times New Roman" w:cs="Times New Roman"/>
              <w:sz w:val="24"/>
              <w:szCs w:val="24"/>
              <w:lang w:val="en-US"/>
            </w:rPr>
          </w:rPrChange>
        </w:rPr>
        <w:t>3.2.</w:t>
      </w:r>
      <w:del w:id="2231" w:author="יוני גרינברג" w:date="2026-01-07T12:00:00Z" w16du:dateUtc="2026-01-07T10:00:00Z">
        <w:r w:rsidRPr="001C719D" w:rsidDel="00217392">
          <w:rPr>
            <w:rFonts w:asciiTheme="minorBidi" w:eastAsia="Times New Roman" w:hAnsiTheme="minorBidi"/>
            <w:b/>
            <w:bCs/>
            <w:sz w:val="24"/>
            <w:szCs w:val="24"/>
            <w:lang w:val="en-US"/>
            <w:rPrChange w:id="2232" w:author="יוני גרינברג" w:date="2026-01-06T11:40:00Z">
              <w:rPr>
                <w:rFonts w:ascii="Times New Roman" w:eastAsia="Times New Roman" w:hAnsi="Times New Roman" w:cs="Times New Roman"/>
                <w:sz w:val="24"/>
                <w:szCs w:val="24"/>
                <w:lang w:val="en-US"/>
              </w:rPr>
            </w:rPrChange>
          </w:rPr>
          <w:delText xml:space="preserve">4 </w:delText>
        </w:r>
      </w:del>
      <w:ins w:id="2233" w:author="יוני גרינברג" w:date="2026-01-07T12:00:00Z" w16du:dateUtc="2026-01-07T10:00:00Z">
        <w:r w:rsidR="00217392">
          <w:rPr>
            <w:rFonts w:asciiTheme="minorBidi" w:eastAsia="Times New Roman" w:hAnsiTheme="minorBidi"/>
            <w:b/>
            <w:bCs/>
            <w:sz w:val="24"/>
            <w:szCs w:val="24"/>
            <w:lang w:val="en-US"/>
          </w:rPr>
          <w:t>5</w:t>
        </w:r>
        <w:r w:rsidR="00217392" w:rsidRPr="001C719D">
          <w:rPr>
            <w:rFonts w:asciiTheme="minorBidi" w:eastAsia="Times New Roman" w:hAnsiTheme="minorBidi"/>
            <w:b/>
            <w:bCs/>
            <w:sz w:val="24"/>
            <w:szCs w:val="24"/>
            <w:lang w:val="en-US"/>
            <w:rPrChange w:id="2234" w:author="יוני גרינברג" w:date="2026-01-06T11:40:00Z">
              <w:rPr>
                <w:rFonts w:ascii="Times New Roman" w:eastAsia="Times New Roman" w:hAnsi="Times New Roman" w:cs="Times New Roman"/>
                <w:sz w:val="24"/>
                <w:szCs w:val="24"/>
                <w:lang w:val="en-US"/>
              </w:rPr>
            </w:rPrChange>
          </w:rPr>
          <w:t xml:space="preserve"> </w:t>
        </w:r>
      </w:ins>
      <w:r w:rsidRPr="001C719D">
        <w:rPr>
          <w:rFonts w:asciiTheme="minorBidi" w:eastAsia="Times New Roman" w:hAnsiTheme="minorBidi"/>
          <w:b/>
          <w:bCs/>
          <w:sz w:val="24"/>
          <w:szCs w:val="24"/>
          <w:lang w:val="en-US"/>
          <w:rPrChange w:id="2235" w:author="יוני גרינברג" w:date="2026-01-06T11:40:00Z">
            <w:rPr>
              <w:rFonts w:ascii="Times New Roman" w:eastAsia="Times New Roman" w:hAnsi="Times New Roman" w:cs="Times New Roman"/>
              <w:sz w:val="24"/>
              <w:szCs w:val="24"/>
              <w:lang w:val="en-US"/>
            </w:rPr>
          </w:rPrChange>
        </w:rPr>
        <w:t>Collision Avoidance Algorithm (CSMA/CA)</w:t>
      </w:r>
      <w:ins w:id="2236" w:author="יוני גרינברג" w:date="2026-01-06T11:32:00Z">
        <w:r w:rsidR="001C719D" w:rsidRPr="001C719D">
          <w:rPr>
            <w:rFonts w:asciiTheme="minorBidi" w:eastAsia="Times New Roman" w:hAnsiTheme="minorBidi"/>
            <w:b/>
            <w:bCs/>
            <w:sz w:val="24"/>
            <w:szCs w:val="24"/>
            <w:lang w:val="en-US"/>
          </w:rPr>
          <w:t>:</w:t>
        </w:r>
      </w:ins>
    </w:p>
    <w:p w14:paraId="0321174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37" w:author="יוני גרינברג" w:date="2026-01-06T11:40:00Z">
            <w:rPr>
              <w:rFonts w:ascii="Times New Roman" w:eastAsia="Times New Roman" w:hAnsi="Times New Roman" w:cs="Times New Roman"/>
              <w:sz w:val="24"/>
              <w:szCs w:val="24"/>
              <w:lang w:val="en-US"/>
            </w:rPr>
          </w:rPrChange>
        </w:rPr>
        <w:pPrChange w:id="223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239" w:author="יוני גרינברג" w:date="2026-01-06T11:40:00Z">
            <w:rPr>
              <w:rFonts w:ascii="Times New Roman" w:eastAsia="Times New Roman" w:hAnsi="Times New Roman" w:cs="Times New Roman"/>
              <w:sz w:val="24"/>
              <w:szCs w:val="24"/>
              <w:lang w:val="en-US"/>
            </w:rPr>
          </w:rPrChange>
        </w:rPr>
        <w:lastRenderedPageBreak/>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240" w:author="יוני גרינברג" w:date="2026-01-06T11:40:00Z">
            <w:rPr>
              <w:rFonts w:ascii="Times New Roman" w:eastAsia="Times New Roman" w:hAnsi="Times New Roman" w:cs="Times New Roman"/>
              <w:sz w:val="24"/>
              <w:szCs w:val="24"/>
              <w:lang w:val="en-US"/>
            </w:rPr>
          </w:rPrChange>
        </w:rPr>
        <w:pPrChange w:id="2241"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42" w:author="יוני גרינברג" w:date="2026-01-06T11:40:00Z">
            <w:rPr>
              <w:rFonts w:ascii="Times New Roman" w:eastAsia="Times New Roman" w:hAnsi="Times New Roman" w:cs="Times New Roman"/>
              <w:sz w:val="24"/>
              <w:szCs w:val="24"/>
              <w:lang w:val="en-US"/>
            </w:rPr>
          </w:rPrChange>
        </w:rPr>
        <w:t>A. Waiting Periods (IFG)</w:t>
      </w:r>
      <w:ins w:id="2243" w:author="יוני גרינברג" w:date="2026-01-06T11:32:00Z">
        <w:r w:rsidR="001C719D" w:rsidRPr="001C719D">
          <w:rPr>
            <w:rFonts w:asciiTheme="minorBidi" w:eastAsia="Times New Roman" w:hAnsiTheme="minorBidi"/>
            <w:b/>
            <w:bCs/>
            <w:sz w:val="24"/>
            <w:szCs w:val="24"/>
            <w:lang w:val="en-US"/>
          </w:rPr>
          <w:t>:</w:t>
        </w:r>
      </w:ins>
    </w:p>
    <w:p w14:paraId="7113A50C"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44" w:author="יוני גרינברג" w:date="2026-01-06T11:40:00Z">
            <w:rPr>
              <w:rFonts w:ascii="Times New Roman" w:eastAsia="Times New Roman" w:hAnsi="Times New Roman" w:cs="Times New Roman"/>
              <w:sz w:val="24"/>
              <w:szCs w:val="24"/>
              <w:lang w:val="en-US"/>
            </w:rPr>
          </w:rPrChange>
        </w:rPr>
        <w:pPrChange w:id="2245"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246" w:author="יוני גרינברג" w:date="2026-01-06T11:40:00Z">
            <w:rPr>
              <w:rFonts w:ascii="Times New Roman" w:eastAsia="Times New Roman" w:hAnsi="Times New Roman" w:cs="Times New Roman"/>
              <w:sz w:val="24"/>
              <w:szCs w:val="24"/>
              <w:lang w:val="en-US"/>
            </w:rPr>
          </w:rPrChange>
        </w:rPr>
        <w:t>Each device is assigned two unique prime numbers to calculate its waiting periods (Inter-Frame Gap, or IFG):</w:t>
      </w:r>
    </w:p>
    <w:p w14:paraId="19AFA596"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47" w:author="יוני גרינברג" w:date="2026-01-06T11:40:00Z">
            <w:rPr>
              <w:rFonts w:ascii="Times New Roman" w:eastAsia="Times New Roman" w:hAnsi="Times New Roman" w:cs="Times New Roman"/>
              <w:sz w:val="24"/>
              <w:szCs w:val="24"/>
              <w:lang w:val="en-US"/>
            </w:rPr>
          </w:rPrChange>
        </w:rPr>
        <w:pPrChange w:id="224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49" w:author="יוני גרינברג" w:date="2026-01-06T11:40:00Z">
            <w:rPr>
              <w:rFonts w:ascii="Times New Roman" w:eastAsia="Times New Roman" w:hAnsi="Times New Roman" w:cs="Times New Roman"/>
              <w:sz w:val="24"/>
              <w:szCs w:val="24"/>
              <w:lang w:val="en-US"/>
            </w:rPr>
          </w:rPrChange>
        </w:rPr>
        <w:t>1.  Regular Base Waiting Period (RBWP):</w:t>
      </w:r>
      <w:r w:rsidRPr="001C719D">
        <w:rPr>
          <w:rFonts w:asciiTheme="minorBidi" w:eastAsia="Times New Roman" w:hAnsiTheme="minorBidi"/>
          <w:sz w:val="24"/>
          <w:szCs w:val="24"/>
          <w:lang w:val="en-US"/>
          <w:rPrChange w:id="2250" w:author="יוני גרינברג" w:date="2026-01-06T11:40:00Z">
            <w:rPr>
              <w:rFonts w:ascii="Times New Roman" w:eastAsia="Times New Roman" w:hAnsi="Times New Roman" w:cs="Times New Roman"/>
              <w:sz w:val="24"/>
              <w:szCs w:val="24"/>
              <w:lang w:val="en-US"/>
            </w:rPr>
          </w:rPrChange>
        </w:rPr>
        <w:t xml:space="preserve"> A high prime number (range 2503–4493). This determines the main cycle period (approximately 5 minutes) between regular transmission attempts.</w:t>
      </w:r>
    </w:p>
    <w:p w14:paraId="0270387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51" w:author="יוני גרינברג" w:date="2026-01-06T11:40:00Z">
            <w:rPr>
              <w:rFonts w:ascii="Times New Roman" w:eastAsia="Times New Roman" w:hAnsi="Times New Roman" w:cs="Times New Roman"/>
              <w:sz w:val="24"/>
              <w:szCs w:val="24"/>
              <w:lang w:val="en-US"/>
            </w:rPr>
          </w:rPrChange>
        </w:rPr>
        <w:pPrChange w:id="225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53" w:author="יוני גרינברג" w:date="2026-01-06T11:40:00Z">
            <w:rPr>
              <w:rFonts w:ascii="Times New Roman" w:eastAsia="Times New Roman" w:hAnsi="Times New Roman" w:cs="Times New Roman"/>
              <w:sz w:val="24"/>
              <w:szCs w:val="24"/>
              <w:lang w:val="en-US"/>
            </w:rPr>
          </w:rPrChange>
        </w:rPr>
        <w:t xml:space="preserve">2.  Minimal Base Waiting Period (MBWP): </w:t>
      </w:r>
      <w:r w:rsidRPr="001C719D">
        <w:rPr>
          <w:rFonts w:asciiTheme="minorBidi" w:eastAsia="Times New Roman" w:hAnsiTheme="minorBidi"/>
          <w:sz w:val="24"/>
          <w:szCs w:val="24"/>
          <w:lang w:val="en-US"/>
          <w:rPrChange w:id="2254" w:author="יוני גרינברג" w:date="2026-01-06T11:40:00Z">
            <w:rPr>
              <w:rFonts w:ascii="Times New Roman" w:eastAsia="Times New Roman" w:hAnsi="Times New Roman" w:cs="Times New Roman"/>
              <w:sz w:val="24"/>
              <w:szCs w:val="24"/>
              <w:lang w:val="en-US"/>
            </w:rPr>
          </w:rPrChange>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255" w:author="יוני גרינברג" w:date="2026-01-06T11:40:00Z">
            <w:rPr>
              <w:rFonts w:ascii="Times New Roman" w:eastAsia="Times New Roman" w:hAnsi="Times New Roman" w:cs="Times New Roman"/>
              <w:sz w:val="24"/>
              <w:szCs w:val="24"/>
              <w:lang w:val="en-US"/>
            </w:rPr>
          </w:rPrChange>
        </w:rPr>
        <w:pPrChange w:id="2256"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57" w:author="יוני גרינברג" w:date="2026-01-06T11:40:00Z">
            <w:rPr>
              <w:rFonts w:ascii="Times New Roman" w:eastAsia="Times New Roman" w:hAnsi="Times New Roman" w:cs="Times New Roman"/>
              <w:sz w:val="24"/>
              <w:szCs w:val="24"/>
              <w:lang w:val="en-US"/>
            </w:rPr>
          </w:rPrChange>
        </w:rPr>
        <w:t>B. The CSMA/CA Protocol Flow:</w:t>
      </w:r>
    </w:p>
    <w:p w14:paraId="6F46986B"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258" w:author="יוני גרינברג" w:date="2026-01-06T11:40:00Z">
            <w:rPr>
              <w:rFonts w:ascii="Times New Roman" w:eastAsia="Times New Roman" w:hAnsi="Times New Roman" w:cs="Times New Roman"/>
              <w:sz w:val="24"/>
              <w:szCs w:val="24"/>
              <w:lang w:val="en-US"/>
            </w:rPr>
          </w:rPrChange>
        </w:rPr>
        <w:pPrChange w:id="2259"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260" w:author="יוני גרינברג" w:date="2026-01-06T11:40:00Z">
            <w:rPr>
              <w:rFonts w:ascii="Times New Roman" w:eastAsia="Times New Roman" w:hAnsi="Times New Roman" w:cs="Times New Roman"/>
              <w:sz w:val="24"/>
              <w:szCs w:val="24"/>
              <w:lang w:val="en-US"/>
            </w:rPr>
          </w:rPrChange>
        </w:rPr>
        <w:t>The device continually cycles between listening and transmitting based on the timer (RBWP or MBWP).</w:t>
      </w:r>
    </w:p>
    <w:p w14:paraId="02523264" w14:textId="44FC8257" w:rsidR="000562F9" w:rsidRPr="001C719D" w:rsidRDefault="000562F9">
      <w:pPr>
        <w:shd w:val="clear" w:color="auto" w:fill="FFFFFF"/>
        <w:spacing w:after="120"/>
        <w:ind w:left="1083" w:right="580"/>
        <w:rPr>
          <w:rFonts w:asciiTheme="minorBidi" w:eastAsia="Times New Roman" w:hAnsiTheme="minorBidi"/>
          <w:sz w:val="24"/>
          <w:szCs w:val="24"/>
          <w:lang w:val="en-US"/>
          <w:rPrChange w:id="2261" w:author="יוני גרינברג" w:date="2026-01-06T11:40:00Z">
            <w:rPr>
              <w:rFonts w:ascii="Times New Roman" w:eastAsia="Times New Roman" w:hAnsi="Times New Roman" w:cs="Times New Roman"/>
              <w:sz w:val="24"/>
              <w:szCs w:val="24"/>
              <w:lang w:val="en-US"/>
            </w:rPr>
          </w:rPrChange>
        </w:rPr>
        <w:pPrChange w:id="2262"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63" w:author="יוני גרינברג" w:date="2026-01-06T11:40:00Z">
            <w:rPr>
              <w:rFonts w:ascii="Times New Roman" w:eastAsia="Times New Roman" w:hAnsi="Times New Roman" w:cs="Times New Roman"/>
              <w:sz w:val="24"/>
              <w:szCs w:val="24"/>
              <w:lang w:val="en-US"/>
            </w:rPr>
          </w:rPrChange>
        </w:rPr>
        <w:t>1</w:t>
      </w:r>
      <w:r w:rsidR="00EA459D" w:rsidRPr="001C719D">
        <w:rPr>
          <w:rFonts w:asciiTheme="minorBidi" w:eastAsia="Times New Roman" w:hAnsiTheme="minorBidi"/>
          <w:b/>
          <w:bCs/>
          <w:sz w:val="24"/>
          <w:szCs w:val="24"/>
          <w:lang w:val="en-US"/>
          <w:rPrChange w:id="2264" w:author="יוני גרינברג" w:date="2026-01-06T11:40:00Z">
            <w:rPr>
              <w:rFonts w:ascii="Times New Roman" w:eastAsia="Times New Roman" w:hAnsi="Times New Roman" w:cs="Times New Roman"/>
              <w:sz w:val="24"/>
              <w:szCs w:val="24"/>
              <w:lang w:val="en-US"/>
            </w:rPr>
          </w:rPrChange>
        </w:rPr>
        <w:t>. Frame</w:t>
      </w:r>
      <w:r w:rsidRPr="001C719D">
        <w:rPr>
          <w:rFonts w:asciiTheme="minorBidi" w:eastAsia="Times New Roman" w:hAnsiTheme="minorBidi"/>
          <w:b/>
          <w:bCs/>
          <w:sz w:val="24"/>
          <w:szCs w:val="24"/>
          <w:lang w:val="en-US"/>
          <w:rPrChange w:id="2265" w:author="יוני גרינברג" w:date="2026-01-06T11:40:00Z">
            <w:rPr>
              <w:rFonts w:ascii="Times New Roman" w:eastAsia="Times New Roman" w:hAnsi="Times New Roman" w:cs="Times New Roman"/>
              <w:sz w:val="24"/>
              <w:szCs w:val="24"/>
              <w:lang w:val="en-US"/>
            </w:rPr>
          </w:rPrChange>
        </w:rPr>
        <w:t xml:space="preserve"> Ready (RBWP Timeout):</w:t>
      </w:r>
      <w:r w:rsidRPr="001C719D">
        <w:rPr>
          <w:rFonts w:asciiTheme="minorBidi" w:eastAsia="Times New Roman" w:hAnsiTheme="minorBidi"/>
          <w:sz w:val="24"/>
          <w:szCs w:val="24"/>
          <w:lang w:val="en-US"/>
          <w:rPrChange w:id="2266" w:author="יוני גרינברג" w:date="2026-01-06T11:40:00Z">
            <w:rPr>
              <w:rFonts w:ascii="Times New Roman" w:eastAsia="Times New Roman" w:hAnsi="Times New Roman" w:cs="Times New Roman"/>
              <w:sz w:val="24"/>
              <w:szCs w:val="24"/>
              <w:lang w:val="en-US"/>
            </w:rPr>
          </w:rPrChange>
        </w:rPr>
        <w:t xml:space="preserve"> When the RBWP timer expires, the device prepares to transmit.</w:t>
      </w:r>
    </w:p>
    <w:p w14:paraId="2663E100" w14:textId="18AEFE88" w:rsidR="000562F9" w:rsidRPr="001C719D" w:rsidRDefault="000562F9">
      <w:pPr>
        <w:shd w:val="clear" w:color="auto" w:fill="FFFFFF"/>
        <w:spacing w:after="120"/>
        <w:ind w:left="1083" w:right="580"/>
        <w:rPr>
          <w:rFonts w:asciiTheme="minorBidi" w:eastAsia="Times New Roman" w:hAnsiTheme="minorBidi"/>
          <w:sz w:val="24"/>
          <w:szCs w:val="24"/>
          <w:lang w:val="en-US"/>
          <w:rPrChange w:id="2267" w:author="יוני גרינברג" w:date="2026-01-06T11:40:00Z">
            <w:rPr>
              <w:rFonts w:ascii="Times New Roman" w:eastAsia="Times New Roman" w:hAnsi="Times New Roman" w:cs="Times New Roman"/>
              <w:sz w:val="24"/>
              <w:szCs w:val="24"/>
              <w:lang w:val="en-US"/>
            </w:rPr>
          </w:rPrChange>
        </w:rPr>
        <w:pPrChange w:id="226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69" w:author="יוני גרינברג" w:date="2026-01-06T11:40:00Z">
            <w:rPr>
              <w:rFonts w:ascii="Times New Roman" w:eastAsia="Times New Roman" w:hAnsi="Times New Roman" w:cs="Times New Roman"/>
              <w:sz w:val="24"/>
              <w:szCs w:val="24"/>
              <w:lang w:val="en-US"/>
            </w:rPr>
          </w:rPrChange>
        </w:rPr>
        <w:t>2.  Channel Check:</w:t>
      </w:r>
      <w:r w:rsidRPr="001C719D">
        <w:rPr>
          <w:rFonts w:asciiTheme="minorBidi" w:eastAsia="Times New Roman" w:hAnsiTheme="minorBidi"/>
          <w:sz w:val="24"/>
          <w:szCs w:val="24"/>
          <w:lang w:val="en-US"/>
          <w:rPrChange w:id="2270" w:author="יוני גרינברג" w:date="2026-01-06T11:40:00Z">
            <w:rPr>
              <w:rFonts w:ascii="Times New Roman" w:eastAsia="Times New Roman" w:hAnsi="Times New Roman" w:cs="Times New Roman"/>
              <w:sz w:val="24"/>
              <w:szCs w:val="24"/>
              <w:lang w:val="en-US"/>
            </w:rPr>
          </w:rPrChange>
        </w:rPr>
        <w:t xml:space="preserve"> The device checks if the frequency (18–20 </w:t>
      </w:r>
      <w:r w:rsidR="005018ED" w:rsidRPr="001C719D">
        <w:rPr>
          <w:rFonts w:asciiTheme="minorBidi" w:eastAsia="Times New Roman" w:hAnsiTheme="minorBidi"/>
          <w:sz w:val="24"/>
          <w:szCs w:val="24"/>
          <w:lang w:val="en-US"/>
          <w:rPrChange w:id="2271" w:author="יוני גרינברג" w:date="2026-01-06T11:40:00Z">
            <w:rPr>
              <w:rFonts w:ascii="Times New Roman" w:eastAsia="Times New Roman" w:hAnsi="Times New Roman" w:cs="Times New Roman"/>
              <w:sz w:val="24"/>
              <w:szCs w:val="24"/>
              <w:lang w:val="en-US"/>
            </w:rPr>
          </w:rPrChange>
        </w:rPr>
        <w:t>KHZ</w:t>
      </w:r>
      <w:r w:rsidRPr="001C719D">
        <w:rPr>
          <w:rFonts w:asciiTheme="minorBidi" w:eastAsia="Times New Roman" w:hAnsiTheme="minorBidi"/>
          <w:sz w:val="24"/>
          <w:szCs w:val="24"/>
          <w:lang w:val="en-US"/>
          <w:rPrChange w:id="2272" w:author="יוני גרינברג" w:date="2026-01-06T11:40:00Z">
            <w:rPr>
              <w:rFonts w:ascii="Times New Roman" w:eastAsia="Times New Roman" w:hAnsi="Times New Roman" w:cs="Times New Roman"/>
              <w:sz w:val="24"/>
              <w:szCs w:val="24"/>
              <w:lang w:val="en-US"/>
            </w:rPr>
          </w:rPrChange>
        </w:rPr>
        <w:t>) is idle (silent) or busy (not silent).</w:t>
      </w:r>
    </w:p>
    <w:p w14:paraId="60BB7918" w14:textId="79FDB81F" w:rsidR="000562F9" w:rsidRPr="001C719D" w:rsidRDefault="000562F9">
      <w:pPr>
        <w:shd w:val="clear" w:color="auto" w:fill="FFFFFF"/>
        <w:spacing w:after="120"/>
        <w:ind w:left="1083" w:right="580"/>
        <w:rPr>
          <w:rFonts w:asciiTheme="minorBidi" w:eastAsia="Times New Roman" w:hAnsiTheme="minorBidi"/>
          <w:sz w:val="24"/>
          <w:szCs w:val="24"/>
          <w:lang w:val="en-US"/>
          <w:rPrChange w:id="2273" w:author="יוני גרינברג" w:date="2026-01-06T11:40:00Z">
            <w:rPr>
              <w:rFonts w:ascii="Times New Roman" w:eastAsia="Times New Roman" w:hAnsi="Times New Roman" w:cs="Times New Roman"/>
              <w:sz w:val="24"/>
              <w:szCs w:val="24"/>
              <w:lang w:val="en-US"/>
            </w:rPr>
          </w:rPrChange>
        </w:rPr>
        <w:pPrChange w:id="227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75" w:author="יוני גרינברג" w:date="2026-01-06T11:40:00Z">
            <w:rPr>
              <w:rFonts w:ascii="Times New Roman" w:eastAsia="Times New Roman" w:hAnsi="Times New Roman" w:cs="Times New Roman"/>
              <w:sz w:val="24"/>
              <w:szCs w:val="24"/>
              <w:lang w:val="en-US"/>
            </w:rPr>
          </w:rPrChange>
        </w:rPr>
        <w:t>3</w:t>
      </w:r>
      <w:r w:rsidR="00EA459D" w:rsidRPr="001C719D">
        <w:rPr>
          <w:rFonts w:asciiTheme="minorBidi" w:eastAsia="Times New Roman" w:hAnsiTheme="minorBidi"/>
          <w:b/>
          <w:bCs/>
          <w:sz w:val="24"/>
          <w:szCs w:val="24"/>
          <w:lang w:val="en-US"/>
          <w:rPrChange w:id="2276" w:author="יוני גרינברג" w:date="2026-01-06T11:40:00Z">
            <w:rPr>
              <w:rFonts w:ascii="Times New Roman" w:eastAsia="Times New Roman" w:hAnsi="Times New Roman" w:cs="Times New Roman"/>
              <w:sz w:val="24"/>
              <w:szCs w:val="24"/>
              <w:lang w:val="en-US"/>
            </w:rPr>
          </w:rPrChange>
        </w:rPr>
        <w:t>. If</w:t>
      </w:r>
      <w:r w:rsidRPr="001C719D">
        <w:rPr>
          <w:rFonts w:asciiTheme="minorBidi" w:eastAsia="Times New Roman" w:hAnsiTheme="minorBidi"/>
          <w:b/>
          <w:bCs/>
          <w:sz w:val="24"/>
          <w:szCs w:val="24"/>
          <w:lang w:val="en-US"/>
          <w:rPrChange w:id="2277" w:author="יוני גרינברג" w:date="2026-01-06T11:40:00Z">
            <w:rPr>
              <w:rFonts w:ascii="Times New Roman" w:eastAsia="Times New Roman" w:hAnsi="Times New Roman" w:cs="Times New Roman"/>
              <w:sz w:val="24"/>
              <w:szCs w:val="24"/>
              <w:lang w:val="en-US"/>
            </w:rPr>
          </w:rPrChange>
        </w:rPr>
        <w:t xml:space="preserve"> Busy:</w:t>
      </w:r>
      <w:r w:rsidRPr="001C719D">
        <w:rPr>
          <w:rFonts w:asciiTheme="minorBidi" w:eastAsia="Times New Roman" w:hAnsiTheme="minorBidi"/>
          <w:sz w:val="24"/>
          <w:szCs w:val="24"/>
          <w:lang w:val="en-US"/>
          <w:rPrChange w:id="2278" w:author="יוני גרינברג" w:date="2026-01-06T11:40:00Z">
            <w:rPr>
              <w:rFonts w:ascii="Times New Roman" w:eastAsia="Times New Roman" w:hAnsi="Times New Roman" w:cs="Times New Roman"/>
              <w:sz w:val="24"/>
              <w:szCs w:val="24"/>
              <w:lang w:val="en-US"/>
            </w:rPr>
          </w:rPrChange>
        </w:rPr>
        <w:t xml:space="preserve"> The device immediately starts </w:t>
      </w:r>
      <w:proofErr w:type="spellStart"/>
      <w:r w:rsidRPr="001C719D">
        <w:rPr>
          <w:rFonts w:asciiTheme="minorBidi" w:eastAsia="Times New Roman" w:hAnsiTheme="minorBidi"/>
          <w:sz w:val="24"/>
          <w:szCs w:val="24"/>
          <w:lang w:val="en-US"/>
          <w:rPrChange w:id="2279" w:author="יוני גרינברג" w:date="2026-01-06T11:40:00Z">
            <w:rPr>
              <w:rFonts w:ascii="Times New Roman" w:eastAsia="Times New Roman" w:hAnsi="Times New Roman" w:cs="Times New Roman"/>
              <w:sz w:val="24"/>
              <w:szCs w:val="24"/>
              <w:lang w:val="en-US"/>
            </w:rPr>
          </w:rPrChange>
        </w:rPr>
        <w:t>listeni</w:t>
      </w:r>
      <w:r w:rsidR="004909AF" w:rsidRPr="001C719D">
        <w:rPr>
          <w:rFonts w:asciiTheme="minorBidi" w:eastAsia="Times New Roman" w:hAnsiTheme="minorBidi"/>
          <w:sz w:val="24"/>
          <w:szCs w:val="24"/>
          <w:lang w:val="en-US"/>
          <w:rPrChange w:id="2280" w:author="יוני גרינברג" w:date="2026-01-06T11:40:00Z">
            <w:rPr>
              <w:rFonts w:ascii="Times New Roman" w:eastAsia="Times New Roman" w:hAnsi="Times New Roman" w:cs="Times New Roman"/>
              <w:sz w:val="24"/>
              <w:szCs w:val="24"/>
              <w:lang w:val="en-US"/>
            </w:rPr>
          </w:rPrChange>
        </w:rPr>
        <w:t>to</w:t>
      </w:r>
      <w:r w:rsidRPr="001C719D">
        <w:rPr>
          <w:rFonts w:asciiTheme="minorBidi" w:eastAsia="Times New Roman" w:hAnsiTheme="minorBidi"/>
          <w:sz w:val="24"/>
          <w:szCs w:val="24"/>
          <w:lang w:val="en-US"/>
          <w:rPrChange w:id="2281" w:author="יוני גרינברג" w:date="2026-01-06T11:40:00Z">
            <w:rPr>
              <w:rFonts w:ascii="Times New Roman" w:eastAsia="Times New Roman" w:hAnsi="Times New Roman" w:cs="Times New Roman"/>
              <w:sz w:val="24"/>
              <w:szCs w:val="24"/>
              <w:lang w:val="en-US"/>
            </w:rPr>
          </w:rPrChange>
        </w:rPr>
        <w:t>for</w:t>
      </w:r>
      <w:proofErr w:type="spellEnd"/>
      <w:r w:rsidRPr="001C719D">
        <w:rPr>
          <w:rFonts w:asciiTheme="minorBidi" w:eastAsia="Times New Roman" w:hAnsiTheme="minorBidi"/>
          <w:sz w:val="24"/>
          <w:szCs w:val="24"/>
          <w:lang w:val="en-US"/>
          <w:rPrChange w:id="2282" w:author="יוני גרינברג" w:date="2026-01-06T11:40:00Z">
            <w:rPr>
              <w:rFonts w:ascii="Times New Roman" w:eastAsia="Times New Roman" w:hAnsi="Times New Roman" w:cs="Times New Roman"/>
              <w:sz w:val="24"/>
              <w:szCs w:val="24"/>
              <w:lang w:val="en-US"/>
            </w:rPr>
          </w:rPrChange>
        </w:rPr>
        <w:t xml:space="preserve"> MBWP. After MBWP, it checks the channel again. It remains in this MBWP loop until the channel is clear, preventing starvation.</w:t>
      </w:r>
    </w:p>
    <w:p w14:paraId="13217220" w14:textId="3CE00726" w:rsidR="000562F9" w:rsidRPr="001C719D" w:rsidRDefault="000562F9">
      <w:pPr>
        <w:shd w:val="clear" w:color="auto" w:fill="FFFFFF"/>
        <w:spacing w:after="120"/>
        <w:ind w:left="1083" w:right="580"/>
        <w:rPr>
          <w:rFonts w:asciiTheme="minorBidi" w:eastAsia="Times New Roman" w:hAnsiTheme="minorBidi"/>
          <w:sz w:val="24"/>
          <w:szCs w:val="24"/>
          <w:lang w:val="en-US"/>
          <w:rPrChange w:id="2283" w:author="יוני גרינברג" w:date="2026-01-06T11:40:00Z">
            <w:rPr>
              <w:rFonts w:ascii="Times New Roman" w:eastAsia="Times New Roman" w:hAnsi="Times New Roman" w:cs="Times New Roman"/>
              <w:sz w:val="24"/>
              <w:szCs w:val="24"/>
              <w:lang w:val="en-US"/>
            </w:rPr>
          </w:rPrChange>
        </w:rPr>
        <w:pPrChange w:id="2284"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85" w:author="יוני גרינברג" w:date="2026-01-06T11:40:00Z">
            <w:rPr>
              <w:rFonts w:ascii="Times New Roman" w:eastAsia="Times New Roman" w:hAnsi="Times New Roman" w:cs="Times New Roman"/>
              <w:sz w:val="24"/>
              <w:szCs w:val="24"/>
              <w:lang w:val="en-US"/>
            </w:rPr>
          </w:rPrChange>
        </w:rPr>
        <w:t>4</w:t>
      </w:r>
      <w:r w:rsidR="00EA459D" w:rsidRPr="001C719D">
        <w:rPr>
          <w:rFonts w:asciiTheme="minorBidi" w:eastAsia="Times New Roman" w:hAnsiTheme="minorBidi"/>
          <w:b/>
          <w:bCs/>
          <w:sz w:val="24"/>
          <w:szCs w:val="24"/>
          <w:lang w:val="en-US"/>
          <w:rPrChange w:id="2286" w:author="יוני גרינברג" w:date="2026-01-06T11:40:00Z">
            <w:rPr>
              <w:rFonts w:ascii="Times New Roman" w:eastAsia="Times New Roman" w:hAnsi="Times New Roman" w:cs="Times New Roman"/>
              <w:sz w:val="24"/>
              <w:szCs w:val="24"/>
              <w:lang w:val="en-US"/>
            </w:rPr>
          </w:rPrChange>
        </w:rPr>
        <w:t>. If</w:t>
      </w:r>
      <w:r w:rsidRPr="001C719D">
        <w:rPr>
          <w:rFonts w:asciiTheme="minorBidi" w:eastAsia="Times New Roman" w:hAnsiTheme="minorBidi"/>
          <w:b/>
          <w:bCs/>
          <w:sz w:val="24"/>
          <w:szCs w:val="24"/>
          <w:lang w:val="en-US"/>
          <w:rPrChange w:id="2287" w:author="יוני גרינברג" w:date="2026-01-06T11:40:00Z">
            <w:rPr>
              <w:rFonts w:ascii="Times New Roman" w:eastAsia="Times New Roman" w:hAnsi="Times New Roman" w:cs="Times New Roman"/>
              <w:sz w:val="24"/>
              <w:szCs w:val="24"/>
              <w:lang w:val="en-US"/>
            </w:rPr>
          </w:rPrChange>
        </w:rPr>
        <w:t xml:space="preserve"> Idle:</w:t>
      </w:r>
      <w:r w:rsidRPr="001C719D">
        <w:rPr>
          <w:rFonts w:asciiTheme="minorBidi" w:eastAsia="Times New Roman" w:hAnsiTheme="minorBidi"/>
          <w:sz w:val="24"/>
          <w:szCs w:val="24"/>
          <w:lang w:val="en-US"/>
          <w:rPrChange w:id="2288" w:author="יוני גרינברג" w:date="2026-01-06T11:40:00Z">
            <w:rPr>
              <w:rFonts w:ascii="Times New Roman" w:eastAsia="Times New Roman" w:hAnsi="Times New Roman" w:cs="Times New Roman"/>
              <w:sz w:val="24"/>
              <w:szCs w:val="24"/>
              <w:lang w:val="en-US"/>
            </w:rPr>
          </w:rPrChange>
        </w:rPr>
        <w:t xml:space="preserve"> The device transmits the frame.</w:t>
      </w:r>
    </w:p>
    <w:p w14:paraId="0523F864" w14:textId="04AD9F24" w:rsidR="000562F9" w:rsidRPr="001C719D" w:rsidRDefault="000562F9">
      <w:pPr>
        <w:shd w:val="clear" w:color="auto" w:fill="FFFFFF"/>
        <w:spacing w:after="120"/>
        <w:ind w:left="1083" w:right="580"/>
        <w:rPr>
          <w:rFonts w:asciiTheme="minorBidi" w:eastAsia="Times New Roman" w:hAnsiTheme="minorBidi"/>
          <w:sz w:val="24"/>
          <w:szCs w:val="24"/>
          <w:lang w:val="en-US"/>
          <w:rPrChange w:id="2289" w:author="יוני גרינברג" w:date="2026-01-06T11:40:00Z">
            <w:rPr>
              <w:rFonts w:ascii="Times New Roman" w:eastAsia="Times New Roman" w:hAnsi="Times New Roman" w:cs="Times New Roman"/>
              <w:sz w:val="24"/>
              <w:szCs w:val="24"/>
              <w:lang w:val="en-US"/>
            </w:rPr>
          </w:rPrChange>
        </w:rPr>
        <w:pPrChange w:id="2290"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91" w:author="יוני גרינברג" w:date="2026-01-06T11:40:00Z">
            <w:rPr>
              <w:rFonts w:ascii="Times New Roman" w:eastAsia="Times New Roman" w:hAnsi="Times New Roman" w:cs="Times New Roman"/>
              <w:sz w:val="24"/>
              <w:szCs w:val="24"/>
              <w:lang w:val="en-US"/>
            </w:rPr>
          </w:rPrChange>
        </w:rPr>
        <w:t>5</w:t>
      </w:r>
      <w:r w:rsidR="00EA459D" w:rsidRPr="001C719D">
        <w:rPr>
          <w:rFonts w:asciiTheme="minorBidi" w:eastAsia="Times New Roman" w:hAnsiTheme="minorBidi"/>
          <w:b/>
          <w:bCs/>
          <w:sz w:val="24"/>
          <w:szCs w:val="24"/>
          <w:lang w:val="en-US"/>
          <w:rPrChange w:id="2292" w:author="יוני גרינברג" w:date="2026-01-06T11:40:00Z">
            <w:rPr>
              <w:rFonts w:ascii="Times New Roman" w:eastAsia="Times New Roman" w:hAnsi="Times New Roman" w:cs="Times New Roman"/>
              <w:sz w:val="24"/>
              <w:szCs w:val="24"/>
              <w:lang w:val="en-US"/>
            </w:rPr>
          </w:rPrChange>
        </w:rPr>
        <w:t>. Wait</w:t>
      </w:r>
      <w:r w:rsidRPr="001C719D">
        <w:rPr>
          <w:rFonts w:asciiTheme="minorBidi" w:eastAsia="Times New Roman" w:hAnsiTheme="minorBidi"/>
          <w:b/>
          <w:bCs/>
          <w:sz w:val="24"/>
          <w:szCs w:val="24"/>
          <w:lang w:val="en-US"/>
          <w:rPrChange w:id="2293"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2294" w:author="יוני גרינברג" w:date="2026-01-06T11:40:00Z">
            <w:rPr>
              <w:rFonts w:ascii="Times New Roman" w:eastAsia="Times New Roman" w:hAnsi="Times New Roman" w:cs="Times New Roman"/>
              <w:sz w:val="24"/>
              <w:szCs w:val="24"/>
              <w:lang w:val="en-US"/>
            </w:rPr>
          </w:rPrChange>
        </w:rPr>
        <w:t xml:space="preserve"> The sender enters </w:t>
      </w:r>
      <w:r w:rsidR="00EA459D" w:rsidRPr="001C719D">
        <w:rPr>
          <w:rFonts w:asciiTheme="minorBidi" w:eastAsia="Times New Roman" w:hAnsiTheme="minorBidi"/>
          <w:sz w:val="24"/>
          <w:szCs w:val="24"/>
          <w:lang w:val="en-US"/>
          <w:rPrChange w:id="2295" w:author="יוני גרינברג" w:date="2026-01-06T11:40:00Z">
            <w:rPr>
              <w:rFonts w:ascii="Times New Roman" w:eastAsia="Times New Roman" w:hAnsi="Times New Roman" w:cs="Times New Roman"/>
              <w:sz w:val="24"/>
              <w:szCs w:val="24"/>
              <w:lang w:val="en-US"/>
            </w:rPr>
          </w:rPrChange>
        </w:rPr>
        <w:t>listening to</w:t>
      </w:r>
      <w:r w:rsidRPr="001C719D">
        <w:rPr>
          <w:rFonts w:asciiTheme="minorBidi" w:eastAsia="Times New Roman" w:hAnsiTheme="minorBidi"/>
          <w:sz w:val="24"/>
          <w:szCs w:val="24"/>
          <w:lang w:val="en-US"/>
          <w:rPrChange w:id="2296" w:author="יוני גרינברג" w:date="2026-01-06T11:40:00Z">
            <w:rPr>
              <w:rFonts w:ascii="Times New Roman" w:eastAsia="Times New Roman" w:hAnsi="Times New Roman" w:cs="Times New Roman"/>
              <w:sz w:val="24"/>
              <w:szCs w:val="24"/>
              <w:lang w:val="en-US"/>
            </w:rPr>
          </w:rPrChange>
        </w:rPr>
        <w:t xml:space="preserve"> mode and waits for 2,000 milliseconds (2 seconds) for an error signal (collision/error detection) from any receiver.</w:t>
      </w:r>
    </w:p>
    <w:p w14:paraId="4FFCC1BC" w14:textId="6E520F4E" w:rsidR="000562F9" w:rsidRPr="001C719D" w:rsidRDefault="000562F9">
      <w:pPr>
        <w:shd w:val="clear" w:color="auto" w:fill="FFFFFF"/>
        <w:spacing w:after="120"/>
        <w:ind w:left="1083" w:right="580"/>
        <w:rPr>
          <w:rFonts w:asciiTheme="minorBidi" w:eastAsia="Times New Roman" w:hAnsiTheme="minorBidi"/>
          <w:sz w:val="24"/>
          <w:szCs w:val="24"/>
          <w:lang w:val="en-US"/>
          <w:rPrChange w:id="2297" w:author="יוני גרינברג" w:date="2026-01-06T11:40:00Z">
            <w:rPr>
              <w:rFonts w:ascii="Times New Roman" w:eastAsia="Times New Roman" w:hAnsi="Times New Roman" w:cs="Times New Roman"/>
              <w:sz w:val="24"/>
              <w:szCs w:val="24"/>
              <w:lang w:val="en-US"/>
            </w:rPr>
          </w:rPrChange>
        </w:rPr>
        <w:pPrChange w:id="229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299" w:author="יוני גרינברג" w:date="2026-01-06T11:40:00Z">
            <w:rPr>
              <w:rFonts w:ascii="Times New Roman" w:eastAsia="Times New Roman" w:hAnsi="Times New Roman" w:cs="Times New Roman"/>
              <w:sz w:val="24"/>
              <w:szCs w:val="24"/>
              <w:lang w:val="en-US"/>
            </w:rPr>
          </w:rPrChange>
        </w:rPr>
        <w:t>6</w:t>
      </w:r>
      <w:r w:rsidR="00EA459D" w:rsidRPr="001C719D">
        <w:rPr>
          <w:rFonts w:asciiTheme="minorBidi" w:eastAsia="Times New Roman" w:hAnsiTheme="minorBidi"/>
          <w:b/>
          <w:bCs/>
          <w:sz w:val="24"/>
          <w:szCs w:val="24"/>
          <w:lang w:val="en-US"/>
          <w:rPrChange w:id="2300" w:author="יוני גרינברג" w:date="2026-01-06T11:40:00Z">
            <w:rPr>
              <w:rFonts w:ascii="Times New Roman" w:eastAsia="Times New Roman" w:hAnsi="Times New Roman" w:cs="Times New Roman"/>
              <w:sz w:val="24"/>
              <w:szCs w:val="24"/>
              <w:lang w:val="en-US"/>
            </w:rPr>
          </w:rPrChange>
        </w:rPr>
        <w:t>. Collision</w:t>
      </w:r>
      <w:r w:rsidRPr="001C719D">
        <w:rPr>
          <w:rFonts w:asciiTheme="minorBidi" w:eastAsia="Times New Roman" w:hAnsiTheme="minorBidi"/>
          <w:b/>
          <w:bCs/>
          <w:sz w:val="24"/>
          <w:szCs w:val="24"/>
          <w:lang w:val="en-US"/>
          <w:rPrChange w:id="2301" w:author="יוני גרינברג" w:date="2026-01-06T11:40:00Z">
            <w:rPr>
              <w:rFonts w:ascii="Times New Roman" w:eastAsia="Times New Roman" w:hAnsi="Times New Roman" w:cs="Times New Roman"/>
              <w:sz w:val="24"/>
              <w:szCs w:val="24"/>
              <w:lang w:val="en-US"/>
            </w:rPr>
          </w:rPrChange>
        </w:rPr>
        <w:t xml:space="preserve"> Handling:</w:t>
      </w:r>
      <w:r w:rsidRPr="001C719D">
        <w:rPr>
          <w:rFonts w:asciiTheme="minorBidi" w:eastAsia="Times New Roman" w:hAnsiTheme="minorBidi"/>
          <w:sz w:val="24"/>
          <w:szCs w:val="24"/>
          <w:lang w:val="en-US"/>
          <w:rPrChange w:id="2302" w:author="יוני גרינברג" w:date="2026-01-06T11:40:00Z">
            <w:rPr>
              <w:rFonts w:ascii="Times New Roman" w:eastAsia="Times New Roman" w:hAnsi="Times New Roman" w:cs="Times New Roman"/>
              <w:sz w:val="24"/>
              <w:szCs w:val="24"/>
              <w:lang w:val="en-US"/>
            </w:rPr>
          </w:rPrChange>
        </w:rPr>
        <w:t xml:space="preserve"> If an error signal is received: The sender concludes a collision or transfer error occurred. It switches to listening mode and sets the timer to the shorter MBWP before attempting a re-transmission.</w:t>
      </w:r>
    </w:p>
    <w:p w14:paraId="2EA125FC"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03" w:author="יוני גרינברג" w:date="2026-01-06T11:40:00Z">
            <w:rPr>
              <w:rFonts w:ascii="Times New Roman" w:eastAsia="Times New Roman" w:hAnsi="Times New Roman" w:cs="Times New Roman"/>
              <w:sz w:val="24"/>
              <w:szCs w:val="24"/>
              <w:lang w:val="en-US"/>
            </w:rPr>
          </w:rPrChange>
        </w:rPr>
        <w:pPrChange w:id="230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05" w:author="יוני גרינברג" w:date="2026-01-06T11:40:00Z">
            <w:rPr>
              <w:rFonts w:ascii="Times New Roman" w:eastAsia="Times New Roman" w:hAnsi="Times New Roman" w:cs="Times New Roman"/>
              <w:sz w:val="24"/>
              <w:szCs w:val="24"/>
              <w:lang w:val="en-US"/>
            </w:rPr>
          </w:rPrChange>
        </w:rPr>
        <w:t>If no error signal is received: The transmission was successful. The device resets the timer to RBWP for the start of the next 5-minute cycle.</w:t>
      </w:r>
    </w:p>
    <w:p w14:paraId="773B0278"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06" w:author="יוני גרינברג" w:date="2026-01-06T11:40:00Z">
            <w:rPr>
              <w:rFonts w:ascii="Times New Roman" w:eastAsia="Times New Roman" w:hAnsi="Times New Roman" w:cs="Times New Roman"/>
              <w:sz w:val="24"/>
              <w:szCs w:val="24"/>
              <w:lang w:val="en-US"/>
            </w:rPr>
          </w:rPrChange>
        </w:rPr>
        <w:pPrChange w:id="230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08" w:author="יוני גרינברג" w:date="2026-01-06T11:40:00Z">
            <w:rPr>
              <w:rFonts w:ascii="Times New Roman" w:eastAsia="Times New Roman" w:hAnsi="Times New Roman" w:cs="Times New Roman"/>
              <w:lang w:val="en-US"/>
            </w:rPr>
          </w:rPrChange>
        </w:rPr>
        <w:t xml:space="preserve"> </w:t>
      </w:r>
    </w:p>
    <w:p w14:paraId="2DDAB233" w14:textId="1984DF5B" w:rsidR="000562F9" w:rsidRPr="001C719D" w:rsidRDefault="000562F9" w:rsidP="00217392">
      <w:pPr>
        <w:shd w:val="clear" w:color="auto" w:fill="FFFFFF"/>
        <w:spacing w:after="120"/>
        <w:ind w:right="580"/>
        <w:rPr>
          <w:rFonts w:asciiTheme="minorBidi" w:eastAsia="Times New Roman" w:hAnsiTheme="minorBidi"/>
          <w:b/>
          <w:bCs/>
          <w:sz w:val="24"/>
          <w:szCs w:val="24"/>
          <w:lang w:val="en-US"/>
          <w:rPrChange w:id="2309" w:author="יוני גרינברג" w:date="2026-01-06T11:40:00Z">
            <w:rPr>
              <w:rFonts w:ascii="Times New Roman" w:eastAsia="Times New Roman" w:hAnsi="Times New Roman" w:cs="Times New Roman"/>
              <w:sz w:val="24"/>
              <w:szCs w:val="24"/>
              <w:lang w:val="en-US"/>
            </w:rPr>
          </w:rPrChange>
        </w:rPr>
        <w:pPrChange w:id="2310" w:author="יוני גרינברג" w:date="2026-01-07T12:00:00Z" w16du:dateUtc="2026-01-07T10:00:00Z">
          <w:pPr>
            <w:shd w:val="clear" w:color="auto" w:fill="FFFFFF"/>
            <w:spacing w:after="120"/>
            <w:ind w:left="1080" w:right="580"/>
          </w:pPr>
        </w:pPrChange>
      </w:pPr>
      <w:r w:rsidRPr="001C719D">
        <w:rPr>
          <w:rFonts w:asciiTheme="minorBidi" w:eastAsia="Times New Roman" w:hAnsiTheme="minorBidi"/>
          <w:b/>
          <w:bCs/>
          <w:sz w:val="24"/>
          <w:szCs w:val="24"/>
          <w:lang w:val="en-US"/>
          <w:rPrChange w:id="2311" w:author="יוני גרינברג" w:date="2026-01-06T11:40:00Z">
            <w:rPr>
              <w:rFonts w:ascii="Times New Roman" w:eastAsia="Times New Roman" w:hAnsi="Times New Roman" w:cs="Times New Roman"/>
              <w:sz w:val="24"/>
              <w:szCs w:val="24"/>
              <w:lang w:val="en-US"/>
            </w:rPr>
          </w:rPrChange>
        </w:rPr>
        <w:t>3.</w:t>
      </w:r>
      <w:ins w:id="2312" w:author="יוני גרינברג" w:date="2026-01-06T11:37:00Z">
        <w:r w:rsidR="001C719D" w:rsidRPr="001C719D">
          <w:rPr>
            <w:rFonts w:asciiTheme="minorBidi" w:eastAsia="Times New Roman" w:hAnsiTheme="minorBidi"/>
            <w:b/>
            <w:bCs/>
            <w:sz w:val="24"/>
            <w:szCs w:val="24"/>
            <w:lang w:val="en-US"/>
          </w:rPr>
          <w:t>2.</w:t>
        </w:r>
      </w:ins>
      <w:ins w:id="2313" w:author="יוני גרינברג" w:date="2026-01-07T12:00:00Z" w16du:dateUtc="2026-01-07T10:00:00Z">
        <w:r w:rsidR="00217392">
          <w:rPr>
            <w:rFonts w:asciiTheme="minorBidi" w:eastAsia="Times New Roman" w:hAnsiTheme="minorBidi"/>
            <w:b/>
            <w:bCs/>
            <w:sz w:val="24"/>
            <w:szCs w:val="24"/>
            <w:lang w:val="en-US"/>
          </w:rPr>
          <w:t>6</w:t>
        </w:r>
      </w:ins>
      <w:r w:rsidRPr="001C719D">
        <w:rPr>
          <w:rFonts w:asciiTheme="minorBidi" w:eastAsia="Times New Roman" w:hAnsiTheme="minorBidi"/>
          <w:b/>
          <w:bCs/>
          <w:sz w:val="24"/>
          <w:szCs w:val="24"/>
          <w:lang w:val="en-US"/>
          <w:rPrChange w:id="2314" w:author="יוני גרינברג" w:date="2026-01-06T11:40:00Z">
            <w:rPr>
              <w:rFonts w:ascii="Times New Roman" w:eastAsia="Times New Roman" w:hAnsi="Times New Roman" w:cs="Times New Roman"/>
              <w:sz w:val="24"/>
              <w:szCs w:val="24"/>
              <w:lang w:val="en-US"/>
            </w:rPr>
          </w:rPrChange>
        </w:rPr>
        <w:t xml:space="preserve"> Cross-Platform Implementation (Android vs. iOS)</w:t>
      </w:r>
      <w:ins w:id="2315" w:author="יוני גרינברג" w:date="2026-01-06T11:34:00Z">
        <w:r w:rsidR="001C719D" w:rsidRPr="001C719D">
          <w:rPr>
            <w:rFonts w:asciiTheme="minorBidi" w:eastAsia="Times New Roman" w:hAnsiTheme="minorBidi"/>
            <w:b/>
            <w:bCs/>
            <w:sz w:val="24"/>
            <w:szCs w:val="24"/>
            <w:lang w:val="en-US"/>
            <w:rPrChange w:id="2316" w:author="יוני גרינברג" w:date="2026-01-06T11:40:00Z">
              <w:rPr>
                <w:rFonts w:asciiTheme="minorBidi" w:eastAsia="Times New Roman" w:hAnsiTheme="minorBidi"/>
                <w:sz w:val="24"/>
                <w:szCs w:val="24"/>
                <w:lang w:val="en-US"/>
              </w:rPr>
            </w:rPrChange>
          </w:rPr>
          <w:t>:</w:t>
        </w:r>
      </w:ins>
    </w:p>
    <w:p w14:paraId="39F32B11" w14:textId="77777777" w:rsidR="000562F9" w:rsidRPr="001C719D" w:rsidRDefault="000562F9">
      <w:pPr>
        <w:shd w:val="clear" w:color="auto" w:fill="FFFFFF"/>
        <w:spacing w:after="120"/>
        <w:ind w:left="1083" w:right="580"/>
        <w:rPr>
          <w:rFonts w:asciiTheme="minorBidi" w:eastAsia="Times New Roman" w:hAnsiTheme="minorBidi"/>
          <w:b/>
          <w:bCs/>
          <w:sz w:val="24"/>
          <w:szCs w:val="24"/>
          <w:lang w:val="en-US"/>
          <w:rPrChange w:id="2317" w:author="יוני גרינברג" w:date="2026-01-06T11:40:00Z">
            <w:rPr>
              <w:rFonts w:ascii="Times New Roman" w:eastAsia="Times New Roman" w:hAnsi="Times New Roman" w:cs="Times New Roman"/>
              <w:sz w:val="24"/>
              <w:szCs w:val="24"/>
              <w:lang w:val="en-US"/>
            </w:rPr>
          </w:rPrChange>
        </w:rPr>
        <w:pPrChange w:id="2318"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19" w:author="יוני גרינברג" w:date="2026-01-06T11:40:00Z">
            <w:rPr>
              <w:rFonts w:ascii="Times New Roman" w:eastAsia="Times New Roman" w:hAnsi="Times New Roman" w:cs="Times New Roman"/>
              <w:sz w:val="24"/>
              <w:szCs w:val="24"/>
              <w:lang w:val="en-US"/>
            </w:rPr>
          </w:rPrChange>
        </w:rPr>
        <w:t>A. Android Implementation:</w:t>
      </w:r>
    </w:p>
    <w:p w14:paraId="40C7EB2A"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20" w:author="יוני גרינברג" w:date="2026-01-06T11:40:00Z">
            <w:rPr>
              <w:rFonts w:ascii="Times New Roman" w:eastAsia="Times New Roman" w:hAnsi="Times New Roman" w:cs="Times New Roman"/>
              <w:sz w:val="24"/>
              <w:szCs w:val="24"/>
              <w:lang w:val="en-US"/>
            </w:rPr>
          </w:rPrChange>
        </w:rPr>
        <w:pPrChange w:id="2321"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322" w:author="יוני גרינברג" w:date="2026-01-06T11:40:00Z">
            <w:rPr>
              <w:rFonts w:ascii="Times New Roman" w:eastAsia="Times New Roman" w:hAnsi="Times New Roman" w:cs="Times New Roman"/>
              <w:sz w:val="24"/>
              <w:szCs w:val="24"/>
              <w:lang w:val="en-US"/>
            </w:rPr>
          </w:rPrChange>
        </w:rPr>
        <w:lastRenderedPageBreak/>
        <w:t>The entire project is explicitly an Android Based Application. The implementation relies on the Java\Kotlin libraries and the Android Integrated Development Environment (IDE).</w:t>
      </w:r>
    </w:p>
    <w:p w14:paraId="509588BE"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23" w:author="יוני גרינברג" w:date="2026-01-06T11:40:00Z">
            <w:rPr>
              <w:rFonts w:ascii="Times New Roman" w:eastAsia="Times New Roman" w:hAnsi="Times New Roman" w:cs="Times New Roman"/>
              <w:sz w:val="24"/>
              <w:szCs w:val="24"/>
              <w:lang w:val="en-US"/>
            </w:rPr>
          </w:rPrChange>
        </w:rPr>
        <w:pPrChange w:id="2324"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325" w:author="יוני גרינברג" w:date="2026-01-06T11:40:00Z">
            <w:rPr>
              <w:rFonts w:ascii="Times New Roman" w:eastAsia="Times New Roman" w:hAnsi="Times New Roman" w:cs="Times New Roman"/>
              <w:sz w:val="24"/>
              <w:szCs w:val="24"/>
              <w:lang w:val="en-US"/>
            </w:rPr>
          </w:rPrChange>
        </w:rPr>
        <w:t>Key Components: The core functions utilize Android-specific APIs (`AudioTrack` for playing sound and `AudioRecord` for recording sound). The application is designed to run as a Service in the background (24/7).</w:t>
      </w:r>
    </w:p>
    <w:p w14:paraId="13ABBCBD"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26" w:author="יוני גרינברג" w:date="2026-01-06T11:40:00Z">
            <w:rPr>
              <w:rFonts w:ascii="Times New Roman" w:eastAsia="Times New Roman" w:hAnsi="Times New Roman" w:cs="Times New Roman"/>
              <w:sz w:val="24"/>
              <w:szCs w:val="24"/>
              <w:lang w:val="en-US"/>
            </w:rPr>
          </w:rPrChange>
        </w:rPr>
        <w:pPrChange w:id="232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28" w:author="יוני גרינברג" w:date="2026-01-06T11:40:00Z">
            <w:rPr>
              <w:rFonts w:ascii="Times New Roman" w:eastAsia="Times New Roman" w:hAnsi="Times New Roman" w:cs="Times New Roman"/>
              <w:sz w:val="24"/>
              <w:szCs w:val="24"/>
              <w:lang w:val="en-US"/>
            </w:rPr>
          </w:rPrChange>
        </w:rPr>
        <w:t xml:space="preserve"> </w:t>
      </w:r>
    </w:p>
    <w:p w14:paraId="3E745EB9" w14:textId="0729C63D" w:rsidR="000562F9" w:rsidRPr="001C719D" w:rsidRDefault="000562F9">
      <w:pPr>
        <w:shd w:val="clear" w:color="auto" w:fill="FFFFFF"/>
        <w:tabs>
          <w:tab w:val="left" w:pos="3990"/>
        </w:tabs>
        <w:spacing w:after="120"/>
        <w:ind w:left="1083" w:right="580"/>
        <w:rPr>
          <w:rFonts w:asciiTheme="minorBidi" w:eastAsia="Times New Roman" w:hAnsiTheme="minorBidi"/>
          <w:b/>
          <w:bCs/>
          <w:sz w:val="24"/>
          <w:szCs w:val="24"/>
          <w:lang w:val="en-US"/>
          <w:rPrChange w:id="2329" w:author="יוני גרינברג" w:date="2026-01-06T11:40:00Z">
            <w:rPr>
              <w:rFonts w:ascii="Times New Roman" w:eastAsia="Times New Roman" w:hAnsi="Times New Roman" w:cs="Times New Roman"/>
              <w:sz w:val="24"/>
              <w:szCs w:val="24"/>
              <w:lang w:val="en-US"/>
            </w:rPr>
          </w:rPrChange>
        </w:rPr>
        <w:pPrChange w:id="2330" w:author="יוני גרינברג" w:date="2026-01-06T12:11:00Z">
          <w:pPr>
            <w:shd w:val="clear" w:color="auto" w:fill="FFFFFF"/>
            <w:spacing w:after="120"/>
            <w:ind w:left="1080" w:right="580"/>
          </w:pPr>
        </w:pPrChange>
      </w:pPr>
      <w:r w:rsidRPr="001C719D">
        <w:rPr>
          <w:rFonts w:asciiTheme="minorBidi" w:eastAsia="Times New Roman" w:hAnsiTheme="minorBidi"/>
          <w:b/>
          <w:bCs/>
          <w:sz w:val="24"/>
          <w:szCs w:val="24"/>
          <w:lang w:val="en-US"/>
          <w:rPrChange w:id="2331" w:author="יוני גרינברג" w:date="2026-01-06T11:40:00Z">
            <w:rPr>
              <w:rFonts w:ascii="Times New Roman" w:eastAsia="Times New Roman" w:hAnsi="Times New Roman" w:cs="Times New Roman"/>
              <w:sz w:val="24"/>
              <w:szCs w:val="24"/>
              <w:lang w:val="en-US"/>
            </w:rPr>
          </w:rPrChange>
        </w:rPr>
        <w:t>B. iOS Implementation:</w:t>
      </w:r>
      <w:ins w:id="2332" w:author="יוני גרינברג" w:date="2025-12-21T15:26:00Z">
        <w:r w:rsidR="00A22E52" w:rsidRPr="001C719D">
          <w:rPr>
            <w:rFonts w:asciiTheme="minorBidi" w:eastAsia="Times New Roman" w:hAnsiTheme="minorBidi"/>
            <w:b/>
            <w:bCs/>
            <w:sz w:val="24"/>
            <w:szCs w:val="24"/>
            <w:lang w:val="en-US"/>
            <w:rPrChange w:id="2333" w:author="יוני גרינברג" w:date="2026-01-06T11:40:00Z">
              <w:rPr>
                <w:rFonts w:asciiTheme="minorBidi" w:eastAsia="Times New Roman" w:hAnsiTheme="minorBidi"/>
                <w:sz w:val="24"/>
                <w:szCs w:val="24"/>
                <w:lang w:val="en-US"/>
              </w:rPr>
            </w:rPrChange>
          </w:rPr>
          <w:tab/>
        </w:r>
      </w:ins>
    </w:p>
    <w:p w14:paraId="1162C4AA"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34" w:author="יוני גרינברג" w:date="2026-01-06T11:40:00Z">
            <w:rPr>
              <w:rFonts w:ascii="Times New Roman" w:eastAsia="Times New Roman" w:hAnsi="Times New Roman" w:cs="Times New Roman"/>
              <w:sz w:val="24"/>
              <w:szCs w:val="24"/>
              <w:lang w:val="en-US"/>
            </w:rPr>
          </w:rPrChange>
        </w:rPr>
        <w:pPrChange w:id="2335"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b/>
          <w:bCs/>
          <w:sz w:val="24"/>
          <w:szCs w:val="24"/>
          <w:lang w:val="en-US"/>
          <w:rPrChange w:id="2336" w:author="יוני גרינברג" w:date="2026-01-06T11:40:00Z">
            <w:rPr>
              <w:rFonts w:ascii="Times New Roman" w:eastAsia="Times New Roman" w:hAnsi="Times New Roman" w:cs="Times New Roman"/>
              <w:sz w:val="24"/>
              <w:szCs w:val="24"/>
              <w:lang w:val="en-US"/>
            </w:rPr>
          </w:rPrChange>
        </w:rPr>
        <w:t>Low-Level AudioRecord/AudioTrack Equivalent:</w:t>
      </w:r>
      <w:r w:rsidRPr="001C719D">
        <w:rPr>
          <w:rFonts w:asciiTheme="minorBidi" w:eastAsia="Times New Roman" w:hAnsiTheme="minorBidi"/>
          <w:sz w:val="24"/>
          <w:szCs w:val="24"/>
          <w:lang w:val="en-US"/>
          <w:rPrChange w:id="2337" w:author="יוני גרינברג" w:date="2026-01-06T11:40:00Z">
            <w:rPr>
              <w:rFonts w:ascii="Times New Roman" w:eastAsia="Times New Roman" w:hAnsi="Times New Roman" w:cs="Times New Roman"/>
              <w:sz w:val="24"/>
              <w:szCs w:val="24"/>
              <w:lang w:val="en-US"/>
            </w:rPr>
          </w:rPrChange>
        </w:rPr>
        <w:t xml:space="preserve"> Core Audio (Remote I/O Unit): The most direct, low-latency access to audio hardware.</w:t>
      </w:r>
    </w:p>
    <w:p w14:paraId="579D46F9" w14:textId="77777777" w:rsidR="001C719D" w:rsidRPr="001C719D" w:rsidRDefault="000562F9" w:rsidP="00C1643B">
      <w:pPr>
        <w:shd w:val="clear" w:color="auto" w:fill="FFFFFF"/>
        <w:spacing w:after="120"/>
        <w:ind w:left="1440" w:right="580"/>
        <w:rPr>
          <w:ins w:id="2338" w:author="יוני גרינברג" w:date="2026-01-06T11:35:00Z"/>
          <w:rFonts w:asciiTheme="minorBidi" w:eastAsia="Times New Roman" w:hAnsiTheme="minorBidi"/>
          <w:b/>
          <w:bCs/>
          <w:sz w:val="24"/>
          <w:szCs w:val="24"/>
          <w:lang w:val="en-US"/>
          <w:rPrChange w:id="2339" w:author="יוני גרינברג" w:date="2026-01-06T11:40:00Z">
            <w:rPr>
              <w:ins w:id="2340" w:author="יוני גרינברג" w:date="2026-01-06T11:35:00Z"/>
              <w:rFonts w:asciiTheme="minorBidi" w:eastAsia="Times New Roman" w:hAnsiTheme="minorBidi"/>
              <w:sz w:val="24"/>
              <w:szCs w:val="24"/>
              <w:lang w:val="en-US"/>
            </w:rPr>
          </w:rPrChange>
        </w:rPr>
        <w:pPrChange w:id="2341" w:author="יוני גרינברג" w:date="2026-01-07T12:18:00Z" w16du:dateUtc="2026-01-07T10:18:00Z">
          <w:pPr>
            <w:shd w:val="clear" w:color="auto" w:fill="FFFFFF"/>
            <w:spacing w:after="120"/>
            <w:ind w:left="1417" w:right="580"/>
          </w:pPr>
        </w:pPrChange>
      </w:pPr>
      <w:r w:rsidRPr="001C719D">
        <w:rPr>
          <w:rFonts w:asciiTheme="minorBidi" w:eastAsia="Times New Roman" w:hAnsiTheme="minorBidi"/>
          <w:b/>
          <w:bCs/>
          <w:sz w:val="24"/>
          <w:szCs w:val="24"/>
          <w:lang w:val="en-US"/>
          <w:rPrChange w:id="2342" w:author="יוני גרינברג" w:date="2026-01-06T11:40:00Z">
            <w:rPr>
              <w:rFonts w:ascii="Times New Roman" w:eastAsia="Times New Roman" w:hAnsi="Times New Roman" w:cs="Times New Roman"/>
              <w:sz w:val="24"/>
              <w:szCs w:val="24"/>
              <w:lang w:val="en-US"/>
            </w:rPr>
          </w:rPrChange>
        </w:rPr>
        <w:t xml:space="preserve">High-Level Equivalent: </w:t>
      </w:r>
    </w:p>
    <w:p w14:paraId="151F5EFD" w14:textId="4EFCE9AC"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43" w:author="יוני גרינברג" w:date="2026-01-06T11:40:00Z">
            <w:rPr>
              <w:rFonts w:ascii="Times New Roman" w:eastAsia="Times New Roman" w:hAnsi="Times New Roman" w:cs="Times New Roman"/>
              <w:sz w:val="24"/>
              <w:szCs w:val="24"/>
              <w:lang w:val="en-US"/>
            </w:rPr>
          </w:rPrChange>
        </w:rPr>
        <w:pPrChange w:id="2344" w:author="יוני גרינברג" w:date="2026-01-07T12:18:00Z" w16du:dateUtc="2026-01-07T10:18:00Z">
          <w:pPr>
            <w:shd w:val="clear" w:color="auto" w:fill="FFFFFF"/>
            <w:spacing w:after="120"/>
            <w:ind w:left="1080" w:right="580"/>
          </w:pPr>
        </w:pPrChange>
      </w:pPr>
      <w:proofErr w:type="spellStart"/>
      <w:r w:rsidRPr="001C719D">
        <w:rPr>
          <w:rFonts w:asciiTheme="minorBidi" w:eastAsia="Times New Roman" w:hAnsiTheme="minorBidi"/>
          <w:b/>
          <w:bCs/>
          <w:sz w:val="24"/>
          <w:szCs w:val="24"/>
          <w:lang w:val="en-US"/>
          <w:rPrChange w:id="2345" w:author="יוני גרינברג" w:date="2026-01-06T11:40:00Z">
            <w:rPr>
              <w:rFonts w:ascii="Times New Roman" w:eastAsia="Times New Roman" w:hAnsi="Times New Roman" w:cs="Times New Roman"/>
              <w:sz w:val="24"/>
              <w:szCs w:val="24"/>
              <w:lang w:val="en-US"/>
            </w:rPr>
          </w:rPrChange>
        </w:rPr>
        <w:t>AVFoundation</w:t>
      </w:r>
      <w:proofErr w:type="spellEnd"/>
      <w:r w:rsidRPr="001C719D">
        <w:rPr>
          <w:rFonts w:asciiTheme="minorBidi" w:eastAsia="Times New Roman" w:hAnsiTheme="minorBidi"/>
          <w:b/>
          <w:bCs/>
          <w:sz w:val="24"/>
          <w:szCs w:val="24"/>
          <w:lang w:val="en-US"/>
          <w:rPrChange w:id="2346" w:author="יוני גרינברג" w:date="2026-01-06T11:40:00Z">
            <w:rPr>
              <w:rFonts w:ascii="Times New Roman" w:eastAsia="Times New Roman" w:hAnsi="Times New Roman" w:cs="Times New Roman"/>
              <w:sz w:val="24"/>
              <w:szCs w:val="24"/>
              <w:lang w:val="en-US"/>
            </w:rPr>
          </w:rPrChange>
        </w:rPr>
        <w:t xml:space="preserve"> (</w:t>
      </w:r>
      <w:proofErr w:type="spellStart"/>
      <w:r w:rsidRPr="001C719D">
        <w:rPr>
          <w:rFonts w:asciiTheme="minorBidi" w:eastAsia="Times New Roman" w:hAnsiTheme="minorBidi"/>
          <w:b/>
          <w:bCs/>
          <w:sz w:val="24"/>
          <w:szCs w:val="24"/>
          <w:lang w:val="en-US"/>
          <w:rPrChange w:id="2347" w:author="יוני גרינברג" w:date="2026-01-06T11:40:00Z">
            <w:rPr>
              <w:rFonts w:ascii="Times New Roman" w:eastAsia="Times New Roman" w:hAnsi="Times New Roman" w:cs="Times New Roman"/>
              <w:sz w:val="24"/>
              <w:szCs w:val="24"/>
              <w:lang w:val="en-US"/>
            </w:rPr>
          </w:rPrChange>
        </w:rPr>
        <w:t>AVAudioEngine</w:t>
      </w:r>
      <w:proofErr w:type="spellEnd"/>
      <w:r w:rsidRPr="001C719D">
        <w:rPr>
          <w:rFonts w:asciiTheme="minorBidi" w:eastAsia="Times New Roman" w:hAnsiTheme="minorBidi"/>
          <w:b/>
          <w:bCs/>
          <w:sz w:val="24"/>
          <w:szCs w:val="24"/>
          <w:lang w:val="en-US"/>
          <w:rPrChange w:id="2348" w:author="יוני גרינברג" w:date="2026-01-06T11:40:00Z">
            <w:rPr>
              <w:rFonts w:ascii="Times New Roman" w:eastAsia="Times New Roman" w:hAnsi="Times New Roman" w:cs="Times New Roman"/>
              <w:sz w:val="24"/>
              <w:szCs w:val="24"/>
              <w:lang w:val="en-US"/>
            </w:rPr>
          </w:rPrChange>
        </w:rPr>
        <w:t>):</w:t>
      </w:r>
      <w:r w:rsidRPr="001C719D">
        <w:rPr>
          <w:rFonts w:asciiTheme="minorBidi" w:eastAsia="Times New Roman" w:hAnsiTheme="minorBidi"/>
          <w:sz w:val="24"/>
          <w:szCs w:val="24"/>
          <w:lang w:val="en-US"/>
          <w:rPrChange w:id="2349" w:author="יוני גרינברג" w:date="2026-01-06T11:40:00Z">
            <w:rPr>
              <w:rFonts w:ascii="Times New Roman" w:eastAsia="Times New Roman" w:hAnsi="Times New Roman" w:cs="Times New Roman"/>
              <w:sz w:val="24"/>
              <w:szCs w:val="24"/>
              <w:lang w:val="en-US"/>
            </w:rPr>
          </w:rPrChange>
        </w:rPr>
        <w:t xml:space="preserve"> A modern, simpler API for managing input (inputNode) and output (outputNode).</w:t>
      </w:r>
    </w:p>
    <w:p w14:paraId="6F8BD059"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50" w:author="יוני גרינברג" w:date="2026-01-06T11:40:00Z">
            <w:rPr>
              <w:rFonts w:ascii="Times New Roman" w:eastAsia="Times New Roman" w:hAnsi="Times New Roman" w:cs="Times New Roman"/>
              <w:sz w:val="24"/>
              <w:szCs w:val="24"/>
              <w:lang w:val="en-US"/>
            </w:rPr>
          </w:rPrChange>
        </w:rPr>
        <w:pPrChange w:id="2351"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b/>
          <w:bCs/>
          <w:sz w:val="24"/>
          <w:szCs w:val="24"/>
          <w:lang w:val="en-US"/>
          <w:rPrChange w:id="2352" w:author="יוני גרינברג" w:date="2026-01-06T11:40:00Z">
            <w:rPr>
              <w:rFonts w:ascii="Times New Roman" w:eastAsia="Times New Roman" w:hAnsi="Times New Roman" w:cs="Times New Roman"/>
              <w:sz w:val="24"/>
              <w:szCs w:val="24"/>
              <w:lang w:val="en-US"/>
            </w:rPr>
          </w:rPrChange>
        </w:rPr>
        <w:t>Key Challenge (24/7 Background):</w:t>
      </w:r>
      <w:r w:rsidRPr="001C719D">
        <w:rPr>
          <w:rFonts w:asciiTheme="minorBidi" w:eastAsia="Times New Roman" w:hAnsiTheme="minorBidi"/>
          <w:sz w:val="24"/>
          <w:szCs w:val="24"/>
          <w:lang w:val="en-US"/>
          <w:rPrChange w:id="2353" w:author="יוני גרינברג" w:date="2026-01-06T11:40:00Z">
            <w:rPr>
              <w:rFonts w:ascii="Times New Roman" w:eastAsia="Times New Roman" w:hAnsi="Times New Roman" w:cs="Times New Roman"/>
              <w:sz w:val="24"/>
              <w:szCs w:val="24"/>
              <w:lang w:val="en-US"/>
            </w:rPr>
          </w:rPrChange>
        </w:rPr>
        <w:t xml:space="preserve"> iOS heavily restricts background execution.</w:t>
      </w:r>
    </w:p>
    <w:p w14:paraId="61C4C843" w14:textId="77777777" w:rsidR="000562F9" w:rsidRPr="001C719D" w:rsidRDefault="000562F9" w:rsidP="00C1643B">
      <w:pPr>
        <w:shd w:val="clear" w:color="auto" w:fill="FFFFFF"/>
        <w:spacing w:after="120"/>
        <w:ind w:left="1440" w:right="580"/>
        <w:rPr>
          <w:rFonts w:asciiTheme="minorBidi" w:eastAsia="Times New Roman" w:hAnsiTheme="minorBidi"/>
          <w:sz w:val="24"/>
          <w:szCs w:val="24"/>
          <w:lang w:val="en-US"/>
          <w:rPrChange w:id="2354" w:author="יוני גרינברג" w:date="2026-01-06T11:40:00Z">
            <w:rPr>
              <w:rFonts w:ascii="Times New Roman" w:eastAsia="Times New Roman" w:hAnsi="Times New Roman" w:cs="Times New Roman"/>
              <w:sz w:val="24"/>
              <w:szCs w:val="24"/>
              <w:lang w:val="en-US"/>
            </w:rPr>
          </w:rPrChange>
        </w:rPr>
        <w:pPrChange w:id="2355" w:author="יוני גרינברג" w:date="2026-01-07T12:18:00Z" w16du:dateUtc="2026-01-07T10:18:00Z">
          <w:pPr>
            <w:shd w:val="clear" w:color="auto" w:fill="FFFFFF"/>
            <w:spacing w:after="120"/>
            <w:ind w:left="1080" w:right="580"/>
          </w:pPr>
        </w:pPrChange>
      </w:pPr>
      <w:r w:rsidRPr="001C719D">
        <w:rPr>
          <w:rFonts w:asciiTheme="minorBidi" w:eastAsia="Times New Roman" w:hAnsiTheme="minorBidi"/>
          <w:sz w:val="24"/>
          <w:szCs w:val="24"/>
          <w:lang w:val="en-US"/>
          <w:rPrChange w:id="2356" w:author="יוני גרינברג" w:date="2026-01-06T11:40:00Z">
            <w:rPr>
              <w:rFonts w:ascii="Times New Roman" w:eastAsia="Times New Roman" w:hAnsi="Times New Roman" w:cs="Times New Roman"/>
              <w:sz w:val="24"/>
              <w:szCs w:val="24"/>
              <w:lang w:val="en-US"/>
            </w:rPr>
          </w:rPrChange>
        </w:rPr>
        <w:t>The potential solution is the audio Background Mode, but this is subject to system limitations and strict Apple review.</w:t>
      </w:r>
    </w:p>
    <w:p w14:paraId="69EECF16" w14:textId="77777777" w:rsidR="00447178" w:rsidRPr="001C719D" w:rsidRDefault="00447178">
      <w:pPr>
        <w:shd w:val="clear" w:color="auto" w:fill="FFFFFF"/>
        <w:spacing w:after="120"/>
        <w:ind w:left="1083" w:right="580"/>
        <w:rPr>
          <w:rFonts w:asciiTheme="minorBidi" w:eastAsia="Times New Roman" w:hAnsiTheme="minorBidi"/>
          <w:sz w:val="24"/>
          <w:szCs w:val="24"/>
          <w:lang w:val="en-US"/>
          <w:rPrChange w:id="2357" w:author="יוני גרינברג" w:date="2026-01-06T11:40:00Z">
            <w:rPr>
              <w:rFonts w:ascii="Times New Roman" w:eastAsia="Times New Roman" w:hAnsi="Times New Roman" w:cs="Times New Roman"/>
              <w:sz w:val="24"/>
              <w:szCs w:val="24"/>
              <w:lang w:val="en-US"/>
            </w:rPr>
          </w:rPrChange>
        </w:rPr>
        <w:pPrChange w:id="2358" w:author="יוני גרינברג" w:date="2026-01-06T12:11:00Z">
          <w:pPr>
            <w:shd w:val="clear" w:color="auto" w:fill="FFFFFF"/>
            <w:spacing w:after="120"/>
            <w:ind w:left="1080" w:right="580"/>
          </w:pPr>
        </w:pPrChange>
      </w:pPr>
    </w:p>
    <w:p w14:paraId="44ACD150" w14:textId="7D98A5C6" w:rsidR="00217392" w:rsidRDefault="00447178" w:rsidP="00217392">
      <w:pPr>
        <w:shd w:val="clear" w:color="auto" w:fill="FFFFFF"/>
        <w:spacing w:after="120"/>
        <w:ind w:right="580"/>
        <w:rPr>
          <w:ins w:id="2359" w:author="יוני גרינברג" w:date="2026-01-07T12:01:00Z" w16du:dateUtc="2026-01-07T10:01:00Z"/>
          <w:rFonts w:asciiTheme="minorBidi" w:eastAsia="Times New Roman" w:hAnsiTheme="minorBidi"/>
          <w:sz w:val="24"/>
          <w:szCs w:val="24"/>
          <w:lang w:val="en-US"/>
        </w:rPr>
        <w:pPrChange w:id="2360" w:author="יוני גרינברג" w:date="2026-01-07T12:01:00Z" w16du:dateUtc="2026-01-07T10:01:00Z">
          <w:pPr>
            <w:shd w:val="clear" w:color="auto" w:fill="FFFFFF"/>
            <w:spacing w:after="120"/>
            <w:ind w:left="1083" w:right="580"/>
          </w:pPr>
        </w:pPrChange>
      </w:pPr>
      <w:r w:rsidRPr="001C719D">
        <w:rPr>
          <w:rFonts w:asciiTheme="minorBidi" w:eastAsia="Times New Roman" w:hAnsiTheme="minorBidi"/>
          <w:b/>
          <w:bCs/>
          <w:sz w:val="24"/>
          <w:szCs w:val="24"/>
          <w:lang w:val="en-US"/>
          <w:rPrChange w:id="2361" w:author="יוני גרינברג" w:date="2026-01-06T11:40:00Z">
            <w:rPr>
              <w:rFonts w:ascii="Times New Roman" w:eastAsia="Times New Roman" w:hAnsi="Times New Roman" w:cs="Times New Roman"/>
              <w:sz w:val="24"/>
              <w:szCs w:val="24"/>
              <w:lang w:val="en-US"/>
            </w:rPr>
          </w:rPrChange>
        </w:rPr>
        <w:t>3.3: Transmission thou water medium</w:t>
      </w:r>
      <w:ins w:id="2362" w:author="יוני גרינברג" w:date="2026-01-07T12:01:00Z" w16du:dateUtc="2026-01-07T10:01:00Z">
        <w:r w:rsidR="00217392">
          <w:rPr>
            <w:rFonts w:asciiTheme="minorBidi" w:eastAsia="Times New Roman" w:hAnsiTheme="minorBidi"/>
            <w:b/>
            <w:bCs/>
            <w:sz w:val="24"/>
            <w:szCs w:val="24"/>
            <w:lang w:val="en-US"/>
          </w:rPr>
          <w:t>:</w:t>
        </w:r>
      </w:ins>
      <w:del w:id="2363" w:author="יוני גרינברג" w:date="2026-01-06T11:36:00Z">
        <w:r w:rsidRPr="001C719D" w:rsidDel="001C719D">
          <w:rPr>
            <w:rFonts w:asciiTheme="minorBidi" w:eastAsia="Times New Roman" w:hAnsiTheme="minorBidi"/>
            <w:b/>
            <w:bCs/>
            <w:sz w:val="24"/>
            <w:szCs w:val="24"/>
            <w:lang w:val="en-US"/>
            <w:rPrChange w:id="2364" w:author="יוני גרינברג" w:date="2026-01-06T11:40:00Z">
              <w:rPr>
                <w:rFonts w:ascii="Times New Roman" w:eastAsia="Times New Roman" w:hAnsi="Times New Roman" w:cs="Times New Roman"/>
                <w:sz w:val="24"/>
                <w:szCs w:val="24"/>
                <w:lang w:val="en-US"/>
              </w:rPr>
            </w:rPrChange>
          </w:rPr>
          <w:delText>-</w:delText>
        </w:r>
      </w:del>
      <w:del w:id="2365" w:author="יוני גרינברג" w:date="2026-01-07T12:01:00Z" w16du:dateUtc="2026-01-07T10:01:00Z">
        <w:r w:rsidRPr="001C719D" w:rsidDel="00217392">
          <w:rPr>
            <w:rFonts w:asciiTheme="minorBidi" w:eastAsia="Times New Roman" w:hAnsiTheme="minorBidi"/>
            <w:sz w:val="24"/>
            <w:szCs w:val="24"/>
            <w:lang w:val="en-US"/>
            <w:rPrChange w:id="2366" w:author="יוני גרינברג" w:date="2026-01-06T11:40:00Z">
              <w:rPr>
                <w:rFonts w:ascii="Times New Roman" w:eastAsia="Times New Roman" w:hAnsi="Times New Roman" w:cs="Times New Roman"/>
                <w:sz w:val="24"/>
                <w:szCs w:val="24"/>
                <w:lang w:val="en-US"/>
              </w:rPr>
            </w:rPrChange>
          </w:rPr>
          <w:delText xml:space="preserve"> </w:delText>
        </w:r>
      </w:del>
    </w:p>
    <w:p w14:paraId="098257C1" w14:textId="147AC38E" w:rsidR="00447178" w:rsidRPr="001C719D" w:rsidRDefault="00447178">
      <w:pPr>
        <w:shd w:val="clear" w:color="auto" w:fill="FFFFFF"/>
        <w:spacing w:after="120"/>
        <w:ind w:left="1083" w:right="580"/>
        <w:rPr>
          <w:rFonts w:asciiTheme="minorBidi" w:eastAsia="Times New Roman" w:hAnsiTheme="minorBidi"/>
          <w:sz w:val="24"/>
          <w:szCs w:val="24"/>
          <w:lang w:val="en-US"/>
          <w:rPrChange w:id="2367" w:author="יוני גרינברג" w:date="2026-01-06T11:40:00Z">
            <w:rPr>
              <w:rFonts w:ascii="Times New Roman" w:eastAsia="Times New Roman" w:hAnsi="Times New Roman" w:cs="Times New Roman"/>
              <w:sz w:val="24"/>
              <w:szCs w:val="24"/>
              <w:lang w:val="en-US"/>
            </w:rPr>
          </w:rPrChange>
        </w:rPr>
        <w:pPrChange w:id="2368"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69" w:author="יוני גרינברג" w:date="2026-01-06T11:40:00Z">
            <w:rPr>
              <w:rFonts w:ascii="Times New Roman" w:eastAsia="Times New Roman" w:hAnsi="Times New Roman" w:cs="Times New Roman"/>
              <w:sz w:val="24"/>
              <w:szCs w:val="24"/>
              <w:lang w:val="en-US"/>
            </w:rPr>
          </w:rPrChange>
        </w:rPr>
        <w:t xml:space="preserve">transmission force </w:t>
      </w:r>
      <w:del w:id="2370" w:author="יוני גרינברג" w:date="2026-01-06T11:38:00Z">
        <w:r w:rsidRPr="001C719D" w:rsidDel="001C719D">
          <w:rPr>
            <w:rFonts w:asciiTheme="minorBidi" w:eastAsia="Times New Roman" w:hAnsiTheme="minorBidi"/>
            <w:sz w:val="24"/>
            <w:szCs w:val="24"/>
            <w:lang w:val="en-US"/>
            <w:rPrChange w:id="2371" w:author="יוני גרינברג" w:date="2026-01-06T11:40:00Z">
              <w:rPr>
                <w:rFonts w:ascii="Times New Roman" w:eastAsia="Times New Roman" w:hAnsi="Times New Roman" w:cs="Times New Roman"/>
                <w:sz w:val="24"/>
                <w:szCs w:val="24"/>
                <w:lang w:val="en-US"/>
              </w:rPr>
            </w:rPrChange>
          </w:rPr>
          <w:delText>needed  can</w:delText>
        </w:r>
      </w:del>
      <w:ins w:id="2372" w:author="יוני גרינברג" w:date="2026-01-06T11:38:00Z">
        <w:r w:rsidR="001C719D" w:rsidRPr="001C719D">
          <w:rPr>
            <w:rFonts w:asciiTheme="minorBidi" w:eastAsia="Times New Roman" w:hAnsiTheme="minorBidi"/>
            <w:sz w:val="24"/>
            <w:szCs w:val="24"/>
            <w:lang w:val="en-US"/>
          </w:rPr>
          <w:t>needed can</w:t>
        </w:r>
      </w:ins>
      <w:r w:rsidRPr="001C719D">
        <w:rPr>
          <w:rFonts w:asciiTheme="minorBidi" w:eastAsia="Times New Roman" w:hAnsiTheme="minorBidi"/>
          <w:sz w:val="24"/>
          <w:szCs w:val="24"/>
          <w:lang w:val="en-US"/>
          <w:rPrChange w:id="2373" w:author="יוני גרינברג" w:date="2026-01-06T11:40:00Z">
            <w:rPr>
              <w:rFonts w:ascii="Times New Roman" w:eastAsia="Times New Roman" w:hAnsi="Times New Roman" w:cs="Times New Roman"/>
              <w:sz w:val="24"/>
              <w:szCs w:val="24"/>
              <w:lang w:val="en-US"/>
            </w:rPr>
          </w:rPrChange>
        </w:rPr>
        <w:t xml:space="preserve"> phone be used for ultrasound – conclusions phone microphone isn’t powerful enough for water medium data transmission</w:t>
      </w:r>
    </w:p>
    <w:p w14:paraId="686D429B" w14:textId="77777777" w:rsidR="00447178" w:rsidRPr="001C719D" w:rsidRDefault="00447178">
      <w:pPr>
        <w:shd w:val="clear" w:color="auto" w:fill="FFFFFF"/>
        <w:spacing w:after="120"/>
        <w:ind w:left="1083" w:right="580"/>
        <w:rPr>
          <w:rFonts w:asciiTheme="minorBidi" w:eastAsia="Times New Roman" w:hAnsiTheme="minorBidi"/>
          <w:sz w:val="24"/>
          <w:szCs w:val="24"/>
          <w:lang w:val="en-US"/>
          <w:rPrChange w:id="2374" w:author="יוני גרינברג" w:date="2026-01-06T11:40:00Z">
            <w:rPr>
              <w:rFonts w:ascii="Times New Roman" w:eastAsia="Times New Roman" w:hAnsi="Times New Roman" w:cs="Times New Roman"/>
              <w:sz w:val="24"/>
              <w:szCs w:val="24"/>
              <w:lang w:val="en-US"/>
            </w:rPr>
          </w:rPrChange>
        </w:rPr>
        <w:pPrChange w:id="2375" w:author="יוני גרינברג" w:date="2026-01-06T12:11:00Z">
          <w:pPr>
            <w:shd w:val="clear" w:color="auto" w:fill="FFFFFF"/>
            <w:spacing w:after="120"/>
            <w:ind w:left="1080" w:right="580"/>
          </w:pPr>
        </w:pPrChange>
      </w:pPr>
    </w:p>
    <w:p w14:paraId="27201C1B" w14:textId="42A116B1" w:rsidR="00447178" w:rsidRPr="001C719D" w:rsidRDefault="00447178">
      <w:pPr>
        <w:shd w:val="clear" w:color="auto" w:fill="FFFFFF"/>
        <w:spacing w:after="120"/>
        <w:ind w:left="1083" w:right="580"/>
        <w:rPr>
          <w:rFonts w:asciiTheme="minorBidi" w:eastAsia="Times New Roman" w:hAnsiTheme="minorBidi"/>
          <w:sz w:val="24"/>
          <w:szCs w:val="24"/>
          <w:lang w:val="en-US"/>
          <w:rPrChange w:id="2376" w:author="יוני גרינברג" w:date="2026-01-06T11:40:00Z">
            <w:rPr>
              <w:rFonts w:ascii="Times New Roman" w:eastAsia="Times New Roman" w:hAnsi="Times New Roman" w:cs="Times New Roman"/>
              <w:sz w:val="24"/>
              <w:szCs w:val="24"/>
              <w:lang w:val="en-US"/>
            </w:rPr>
          </w:rPrChange>
        </w:rPr>
        <w:pPrChange w:id="237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78" w:author="יוני גרינברג" w:date="2026-01-06T11:40:00Z">
            <w:rPr>
              <w:rFonts w:ascii="Times New Roman" w:eastAsia="Times New Roman" w:hAnsi="Times New Roman" w:cs="Times New Roman"/>
              <w:sz w:val="24"/>
              <w:szCs w:val="24"/>
              <w:lang w:val="en-US"/>
            </w:rPr>
          </w:rPrChange>
        </w:rPr>
        <w:t>Phone microphone capabilities vs KHZ needed for water ultrasound data transfer</w:t>
      </w:r>
    </w:p>
    <w:p w14:paraId="55439BC3"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79" w:author="יוני גרינברג" w:date="2026-01-06T11:40:00Z">
            <w:rPr>
              <w:rFonts w:ascii="Times New Roman" w:eastAsia="Times New Roman" w:hAnsi="Times New Roman" w:cs="Times New Roman"/>
              <w:sz w:val="24"/>
              <w:szCs w:val="24"/>
              <w:lang w:val="en-US"/>
            </w:rPr>
          </w:rPrChange>
        </w:rPr>
        <w:pPrChange w:id="2380" w:author="יוני גרינברג" w:date="2026-01-06T12:11:00Z">
          <w:pPr>
            <w:shd w:val="clear" w:color="auto" w:fill="FFFFFF"/>
            <w:spacing w:after="120"/>
            <w:ind w:right="580"/>
          </w:pPr>
        </w:pPrChange>
      </w:pPr>
    </w:p>
    <w:p w14:paraId="1DBB777C" w14:textId="426B87CE" w:rsidR="000562F9" w:rsidRPr="001C719D" w:rsidRDefault="00DA341C">
      <w:pPr>
        <w:shd w:val="clear" w:color="auto" w:fill="FFFFFF"/>
        <w:spacing w:after="120"/>
        <w:ind w:right="580"/>
        <w:rPr>
          <w:rFonts w:asciiTheme="minorBidi" w:eastAsia="Times New Roman" w:hAnsiTheme="minorBidi"/>
          <w:sz w:val="32"/>
          <w:szCs w:val="32"/>
          <w:lang w:val="en-US"/>
          <w:rPrChange w:id="2381" w:author="יוני גרינברג" w:date="2026-01-06T11:40:00Z">
            <w:rPr>
              <w:rFonts w:ascii="Times New Roman" w:eastAsia="Times New Roman" w:hAnsi="Times New Roman" w:cs="Times New Roman"/>
              <w:sz w:val="24"/>
              <w:szCs w:val="24"/>
              <w:lang w:val="en-US"/>
            </w:rPr>
          </w:rPrChange>
        </w:rPr>
        <w:pPrChange w:id="2382" w:author="יוני גרינברג" w:date="2026-01-06T12:12:00Z">
          <w:pPr>
            <w:shd w:val="clear" w:color="auto" w:fill="FFFFFF"/>
            <w:spacing w:after="120"/>
            <w:ind w:left="1080" w:right="580"/>
          </w:pPr>
        </w:pPrChange>
      </w:pPr>
      <w:proofErr w:type="gramStart"/>
      <w:ins w:id="2383" w:author="יוני גרינברג" w:date="2026-01-06T11:56:00Z">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 xml:space="preserve"> </w:t>
        </w:r>
      </w:ins>
      <w:commentRangeStart w:id="2384"/>
      <w:r w:rsidR="004909AF" w:rsidRPr="001C719D">
        <w:rPr>
          <w:rFonts w:asciiTheme="minorBidi" w:eastAsia="Times New Roman" w:hAnsiTheme="minorBidi"/>
          <w:sz w:val="32"/>
          <w:szCs w:val="32"/>
          <w:lang w:val="en-US"/>
          <w:rPrChange w:id="2385" w:author="יוני גרינברג" w:date="2026-01-06T11:40:00Z">
            <w:rPr>
              <w:rFonts w:ascii="Times New Roman" w:eastAsia="Times New Roman" w:hAnsi="Times New Roman" w:cs="Times New Roman"/>
              <w:sz w:val="46"/>
              <w:szCs w:val="46"/>
              <w:lang w:val="en-US"/>
            </w:rPr>
          </w:rPrChange>
        </w:rPr>
        <w:t>4</w:t>
      </w:r>
      <w:proofErr w:type="gramEnd"/>
      <w:del w:id="2386" w:author="יוני גרינברג" w:date="2026-01-06T11:56:00Z">
        <w:r w:rsidR="000562F9" w:rsidRPr="001C719D" w:rsidDel="00DA341C">
          <w:rPr>
            <w:rFonts w:asciiTheme="minorBidi" w:eastAsia="Times New Roman" w:hAnsiTheme="minorBidi"/>
            <w:sz w:val="32"/>
            <w:szCs w:val="32"/>
            <w:lang w:val="en-US"/>
            <w:rPrChange w:id="2387" w:author="יוני גרינברג" w:date="2026-01-06T11:40:00Z">
              <w:rPr>
                <w:rFonts w:ascii="Times New Roman" w:eastAsia="Times New Roman" w:hAnsi="Times New Roman" w:cs="Times New Roman"/>
                <w:sz w:val="24"/>
                <w:szCs w:val="24"/>
                <w:lang w:val="en-US"/>
              </w:rPr>
            </w:rPrChange>
          </w:rPr>
          <w:delText xml:space="preserve">: </w:delText>
        </w:r>
      </w:del>
      <w:commentRangeEnd w:id="2384"/>
      <w:ins w:id="2388" w:author="יוני גרינברג" w:date="2026-01-06T11:56:00Z">
        <w:r>
          <w:rPr>
            <w:rFonts w:asciiTheme="minorBidi" w:eastAsia="Times New Roman" w:hAnsiTheme="minorBidi"/>
            <w:sz w:val="32"/>
            <w:szCs w:val="32"/>
            <w:lang w:val="en-US"/>
          </w:rPr>
          <w:t>.</w:t>
        </w:r>
        <w:r w:rsidRPr="001C719D">
          <w:rPr>
            <w:rFonts w:asciiTheme="minorBidi" w:eastAsia="Times New Roman" w:hAnsiTheme="minorBidi"/>
            <w:sz w:val="32"/>
            <w:szCs w:val="32"/>
            <w:lang w:val="en-US"/>
            <w:rPrChange w:id="2389" w:author="יוני גרינברג" w:date="2026-01-06T11:40:00Z">
              <w:rPr>
                <w:rFonts w:ascii="Times New Roman" w:eastAsia="Times New Roman" w:hAnsi="Times New Roman" w:cs="Times New Roman"/>
                <w:sz w:val="24"/>
                <w:szCs w:val="24"/>
                <w:lang w:val="en-US"/>
              </w:rPr>
            </w:rPrChange>
          </w:rPr>
          <w:t xml:space="preserve"> </w:t>
        </w:r>
      </w:ins>
      <w:r w:rsidR="00CF2B94" w:rsidRPr="001C719D">
        <w:rPr>
          <w:rStyle w:val="a8"/>
          <w:rFonts w:asciiTheme="minorBidi" w:hAnsiTheme="minorBidi"/>
          <w:sz w:val="32"/>
          <w:szCs w:val="32"/>
          <w:rPrChange w:id="2390" w:author="יוני גרינברג" w:date="2026-01-06T11:40:00Z">
            <w:rPr>
              <w:rStyle w:val="a8"/>
            </w:rPr>
          </w:rPrChange>
        </w:rPr>
        <w:commentReference w:id="2384"/>
      </w:r>
      <w:r w:rsidR="000562F9" w:rsidRPr="001C719D">
        <w:rPr>
          <w:rFonts w:asciiTheme="minorBidi" w:eastAsia="Times New Roman" w:hAnsiTheme="minorBidi"/>
          <w:sz w:val="32"/>
          <w:szCs w:val="32"/>
          <w:lang w:val="en-US"/>
          <w:rPrChange w:id="2391" w:author="יוני גרינברג" w:date="2026-01-06T11:40:00Z">
            <w:rPr>
              <w:rFonts w:ascii="Times New Roman" w:eastAsia="Times New Roman" w:hAnsi="Times New Roman" w:cs="Times New Roman"/>
              <w:sz w:val="24"/>
              <w:szCs w:val="24"/>
              <w:lang w:val="en-US"/>
            </w:rPr>
          </w:rPrChange>
        </w:rPr>
        <w:t xml:space="preserve">Expected results </w:t>
      </w:r>
    </w:p>
    <w:p w14:paraId="3BE39C40"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392" w:author="יוני גרינברג" w:date="2026-01-06T11:40:00Z">
            <w:rPr>
              <w:rFonts w:ascii="Times New Roman" w:eastAsia="Times New Roman" w:hAnsi="Times New Roman" w:cs="Times New Roman"/>
              <w:sz w:val="24"/>
              <w:szCs w:val="24"/>
              <w:lang w:val="en-US"/>
            </w:rPr>
          </w:rPrChange>
        </w:rPr>
        <w:pPrChange w:id="2393"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94" w:author="יוני גרינברג" w:date="2026-01-06T11:40:00Z">
            <w:rPr>
              <w:rFonts w:ascii="Times New Roman" w:eastAsia="Times New Roman" w:hAnsi="Times New Roman" w:cs="Times New Roman"/>
              <w:sz w:val="24"/>
              <w:szCs w:val="24"/>
              <w:lang w:val="en-US"/>
            </w:rPr>
          </w:rPrChange>
        </w:rPr>
        <w:t>The primary objective of this project is to design and implement a fully functional acoustic communication network, utilizing ultrasonic waves as the physical transmission medium.</w:t>
      </w:r>
    </w:p>
    <w:p w14:paraId="25EE12AD" w14:textId="7A75B690" w:rsidR="000562F9" w:rsidRPr="001C719D" w:rsidRDefault="000562F9">
      <w:pPr>
        <w:shd w:val="clear" w:color="auto" w:fill="FFFFFF"/>
        <w:spacing w:after="120"/>
        <w:ind w:left="1083" w:right="580"/>
        <w:rPr>
          <w:rFonts w:asciiTheme="minorBidi" w:eastAsia="Times New Roman" w:hAnsiTheme="minorBidi"/>
          <w:sz w:val="24"/>
          <w:szCs w:val="24"/>
          <w:lang w:val="en-US"/>
          <w:rPrChange w:id="2395" w:author="יוני גרינברג" w:date="2026-01-06T11:40:00Z">
            <w:rPr>
              <w:rFonts w:ascii="Times New Roman" w:eastAsia="Times New Roman" w:hAnsi="Times New Roman" w:cs="Times New Roman"/>
              <w:sz w:val="24"/>
              <w:szCs w:val="24"/>
              <w:lang w:val="en-US"/>
            </w:rPr>
          </w:rPrChange>
        </w:rPr>
        <w:pPrChange w:id="2396"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397" w:author="יוני גרינברג" w:date="2026-01-06T11:40:00Z">
            <w:rPr>
              <w:rFonts w:ascii="Times New Roman" w:eastAsia="Times New Roman" w:hAnsi="Times New Roman" w:cs="Times New Roman"/>
              <w:sz w:val="24"/>
              <w:szCs w:val="24"/>
              <w:lang w:val="en-US"/>
            </w:rPr>
          </w:rPrChange>
        </w:rPr>
        <w:t xml:space="preserve">The system is </w:t>
      </w:r>
      <w:r w:rsidR="00C9535E" w:rsidRPr="001C719D">
        <w:rPr>
          <w:rFonts w:asciiTheme="minorBidi" w:eastAsia="Times New Roman" w:hAnsiTheme="minorBidi"/>
          <w:sz w:val="24"/>
          <w:szCs w:val="24"/>
          <w:lang w:val="en-US"/>
          <w:rPrChange w:id="2398" w:author="יוני גרינברג" w:date="2026-01-06T11:40:00Z">
            <w:rPr>
              <w:rFonts w:ascii="Times New Roman" w:eastAsia="Times New Roman" w:hAnsi="Times New Roman" w:cs="Times New Roman"/>
              <w:sz w:val="24"/>
              <w:szCs w:val="24"/>
              <w:lang w:val="en-US"/>
            </w:rPr>
          </w:rPrChange>
        </w:rPr>
        <w:t>created</w:t>
      </w:r>
      <w:r w:rsidRPr="001C719D">
        <w:rPr>
          <w:rFonts w:asciiTheme="minorBidi" w:eastAsia="Times New Roman" w:hAnsiTheme="minorBidi"/>
          <w:sz w:val="24"/>
          <w:szCs w:val="24"/>
          <w:lang w:val="en-US"/>
          <w:rPrChange w:id="2399" w:author="יוני גרינברג" w:date="2026-01-06T11:40:00Z">
            <w:rPr>
              <w:rFonts w:ascii="Times New Roman" w:eastAsia="Times New Roman" w:hAnsi="Times New Roman" w:cs="Times New Roman"/>
              <w:sz w:val="24"/>
              <w:szCs w:val="24"/>
              <w:lang w:val="en-US"/>
            </w:rPr>
          </w:rPrChange>
        </w:rPr>
        <w:t xml:space="preserve"> as a cross-platform mobile application (compatible with both Android and iOS), enabling seamless communication between heterogeneous devices.</w:t>
      </w:r>
    </w:p>
    <w:p w14:paraId="394F3F01"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0" w:author="יוני גרינברג" w:date="2026-01-06T11:40:00Z">
            <w:rPr>
              <w:rFonts w:ascii="Times New Roman" w:eastAsia="Times New Roman" w:hAnsi="Times New Roman" w:cs="Times New Roman"/>
              <w:sz w:val="24"/>
              <w:szCs w:val="24"/>
              <w:lang w:val="en-US"/>
            </w:rPr>
          </w:rPrChange>
        </w:rPr>
        <w:pPrChange w:id="2401"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02" w:author="יוני גרינברג" w:date="2026-01-06T11:40:00Z">
            <w:rPr>
              <w:rFonts w:ascii="Times New Roman" w:eastAsia="Times New Roman" w:hAnsi="Times New Roman" w:cs="Times New Roman"/>
              <w:sz w:val="24"/>
              <w:szCs w:val="24"/>
              <w:lang w:val="en-US"/>
            </w:rPr>
          </w:rPrChange>
        </w:rPr>
        <w:t>Key Technical Specifications:</w:t>
      </w:r>
    </w:p>
    <w:p w14:paraId="3030E022"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3" w:author="יוני גרינברג" w:date="2026-01-06T11:40:00Z">
            <w:rPr>
              <w:rFonts w:ascii="Times New Roman" w:eastAsia="Times New Roman" w:hAnsi="Times New Roman" w:cs="Times New Roman"/>
              <w:sz w:val="24"/>
              <w:szCs w:val="24"/>
              <w:lang w:val="en-US"/>
            </w:rPr>
          </w:rPrChange>
        </w:rPr>
        <w:pPrChange w:id="2404"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05" w:author="יוני גרינברג" w:date="2026-01-06T11:40:00Z">
            <w:rPr>
              <w:rFonts w:ascii="Times New Roman" w:eastAsia="Times New Roman" w:hAnsi="Times New Roman" w:cs="Times New Roman"/>
              <w:sz w:val="24"/>
              <w:szCs w:val="24"/>
              <w:lang w:val="en-US"/>
            </w:rPr>
          </w:rPrChange>
        </w:rPr>
        <w:t>Protocol: The Data Link Layer implements a collision avoidance mechanism based on the RTS/CTS (Request to Send / Clear to Send) handshake protocol to ensure reliable data delivery.</w:t>
      </w:r>
    </w:p>
    <w:p w14:paraId="5E1338DD"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6" w:author="יוני גרינברג" w:date="2026-01-06T11:40:00Z">
            <w:rPr>
              <w:rFonts w:ascii="Times New Roman" w:eastAsia="Times New Roman" w:hAnsi="Times New Roman" w:cs="Times New Roman"/>
              <w:sz w:val="24"/>
              <w:szCs w:val="24"/>
              <w:lang w:val="en-US"/>
            </w:rPr>
          </w:rPrChange>
        </w:rPr>
        <w:pPrChange w:id="2407"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08" w:author="יוני גרינברג" w:date="2026-01-06T11:40:00Z">
            <w:rPr>
              <w:rFonts w:ascii="Times New Roman" w:eastAsia="Times New Roman" w:hAnsi="Times New Roman" w:cs="Times New Roman"/>
              <w:sz w:val="24"/>
              <w:szCs w:val="24"/>
              <w:lang w:val="en-US"/>
            </w:rPr>
          </w:rPrChange>
        </w:rPr>
        <w:lastRenderedPageBreak/>
        <w:t>Capacity &amp; Range: The network is designed to support a cluster of at least 3 concurrent nodes within an optimal effective radius of 2 meters.</w:t>
      </w:r>
    </w:p>
    <w:p w14:paraId="22795F30" w14:textId="77777777" w:rsidR="000562F9" w:rsidRPr="001C719D" w:rsidRDefault="000562F9">
      <w:pPr>
        <w:shd w:val="clear" w:color="auto" w:fill="FFFFFF"/>
        <w:spacing w:after="120"/>
        <w:ind w:left="1083" w:right="580"/>
        <w:rPr>
          <w:rFonts w:asciiTheme="minorBidi" w:eastAsia="Times New Roman" w:hAnsiTheme="minorBidi"/>
          <w:sz w:val="24"/>
          <w:szCs w:val="24"/>
          <w:lang w:val="en-US"/>
          <w:rPrChange w:id="2409" w:author="יוני גרינברג" w:date="2026-01-06T11:40:00Z">
            <w:rPr>
              <w:rFonts w:ascii="Times New Roman" w:eastAsia="Times New Roman" w:hAnsi="Times New Roman" w:cs="Times New Roman"/>
              <w:sz w:val="24"/>
              <w:szCs w:val="24"/>
              <w:lang w:val="en-US"/>
            </w:rPr>
          </w:rPrChange>
        </w:rPr>
        <w:pPrChange w:id="2410" w:author="יוני גרינברג" w:date="2026-01-06T12:11:00Z">
          <w:pPr>
            <w:shd w:val="clear" w:color="auto" w:fill="FFFFFF"/>
            <w:spacing w:after="120"/>
            <w:ind w:left="1080" w:right="580"/>
          </w:pPr>
        </w:pPrChange>
      </w:pPr>
      <w:r w:rsidRPr="001C719D">
        <w:rPr>
          <w:rFonts w:asciiTheme="minorBidi" w:eastAsia="Times New Roman" w:hAnsiTheme="minorBidi"/>
          <w:sz w:val="24"/>
          <w:szCs w:val="24"/>
          <w:lang w:val="en-US"/>
          <w:rPrChange w:id="2411" w:author="יוני גרינברג" w:date="2026-01-06T11:40:00Z">
            <w:rPr>
              <w:rFonts w:ascii="Times New Roman" w:eastAsia="Times New Roman" w:hAnsi="Times New Roman" w:cs="Times New Roman"/>
              <w:sz w:val="24"/>
              <w:szCs w:val="24"/>
              <w:lang w:val="en-US"/>
            </w:rPr>
          </w:rPrChange>
        </w:rPr>
        <w:t>Topology: The system supports a many-to-many communication architecture, managing data transfer from multiple emitters to multiple recipients simultaneously.</w:t>
      </w:r>
    </w:p>
    <w:p w14:paraId="2545734E" w14:textId="47C6D3F3" w:rsidR="000562F9" w:rsidRPr="00DA341C" w:rsidRDefault="00DA341C">
      <w:pPr>
        <w:shd w:val="clear" w:color="auto" w:fill="FFFFFF"/>
        <w:spacing w:after="120"/>
        <w:ind w:right="580"/>
        <w:rPr>
          <w:ins w:id="2412" w:author="יוני גרינברג" w:date="2025-12-22T21:45:00Z"/>
          <w:rFonts w:asciiTheme="minorBidi" w:eastAsia="Times New Roman" w:hAnsiTheme="minorBidi"/>
          <w:sz w:val="32"/>
          <w:szCs w:val="32"/>
          <w:lang w:val="en-US"/>
          <w:rPrChange w:id="2413" w:author="יוני גרינברג" w:date="2026-01-06T11:56:00Z">
            <w:rPr>
              <w:ins w:id="2414" w:author="יוני גרינברג" w:date="2025-12-22T21:45:00Z"/>
              <w:rFonts w:asciiTheme="minorBidi" w:eastAsia="Times New Roman" w:hAnsiTheme="minorBidi"/>
              <w:sz w:val="24"/>
              <w:szCs w:val="24"/>
              <w:lang w:val="en-US"/>
            </w:rPr>
          </w:rPrChange>
        </w:rPr>
        <w:pPrChange w:id="2415" w:author="יוני גרינברג" w:date="2026-01-06T12:12:00Z">
          <w:pPr>
            <w:shd w:val="clear" w:color="auto" w:fill="FFFFFF"/>
            <w:spacing w:after="120"/>
            <w:ind w:left="1080" w:right="580"/>
          </w:pPr>
        </w:pPrChange>
      </w:pPr>
      <w:proofErr w:type="gramStart"/>
      <w:ins w:id="2416" w:author="יוני גרינברג" w:date="2026-01-06T11:56:00Z">
        <w:r w:rsidRPr="00DA341C">
          <w:rPr>
            <w:rFonts w:asciiTheme="minorBidi" w:hAnsiTheme="minorBidi"/>
            <w:b/>
            <w:bCs/>
            <w:sz w:val="32"/>
            <w:szCs w:val="32"/>
            <w:lang w:val="en-US"/>
          </w:rPr>
          <w:t>Chapter</w:t>
        </w:r>
        <w:r w:rsidRPr="00DA341C">
          <w:rPr>
            <w:rFonts w:asciiTheme="minorBidi" w:hAnsiTheme="minorBidi"/>
            <w:b/>
            <w:bCs/>
            <w:sz w:val="32"/>
            <w:szCs w:val="32"/>
            <w:lang w:val="en-US"/>
            <w:rPrChange w:id="2417" w:author="יוני גרינברג" w:date="2026-01-06T11:56:00Z">
              <w:rPr>
                <w:rFonts w:asciiTheme="minorBidi" w:hAnsiTheme="minorBidi"/>
                <w:b/>
                <w:bCs/>
                <w:sz w:val="24"/>
                <w:szCs w:val="24"/>
                <w:lang w:val="en-US"/>
              </w:rPr>
            </w:rPrChange>
          </w:rPr>
          <w:t xml:space="preserve"> </w:t>
        </w:r>
        <w:r w:rsidRPr="00DA341C">
          <w:rPr>
            <w:rFonts w:asciiTheme="minorBidi" w:hAnsiTheme="minorBidi"/>
            <w:b/>
            <w:bCs/>
            <w:sz w:val="32"/>
            <w:szCs w:val="32"/>
            <w:lang w:val="en-US"/>
          </w:rPr>
          <w:t xml:space="preserve"> </w:t>
        </w:r>
      </w:ins>
      <w:commentRangeStart w:id="2418"/>
      <w:r w:rsidR="005B7E88" w:rsidRPr="00DA341C">
        <w:rPr>
          <w:rFonts w:asciiTheme="minorBidi" w:eastAsia="Times New Roman" w:hAnsiTheme="minorBidi"/>
          <w:sz w:val="32"/>
          <w:szCs w:val="32"/>
          <w:lang w:val="en-US"/>
          <w:rPrChange w:id="2419" w:author="יוני גרינברג" w:date="2026-01-06T11:56:00Z">
            <w:rPr>
              <w:rFonts w:ascii="Times New Roman" w:eastAsia="Times New Roman" w:hAnsi="Times New Roman" w:cs="Times New Roman"/>
              <w:sz w:val="24"/>
              <w:szCs w:val="24"/>
              <w:lang w:val="en-US"/>
            </w:rPr>
          </w:rPrChange>
        </w:rPr>
        <w:t>5</w:t>
      </w:r>
      <w:commentRangeEnd w:id="2418"/>
      <w:proofErr w:type="gramEnd"/>
      <w:r w:rsidR="00CF2B94" w:rsidRPr="00DA341C">
        <w:rPr>
          <w:rStyle w:val="a8"/>
          <w:rFonts w:asciiTheme="minorBidi" w:hAnsiTheme="minorBidi"/>
          <w:sz w:val="32"/>
          <w:szCs w:val="32"/>
          <w:rPrChange w:id="2420" w:author="יוני גרינברג" w:date="2026-01-06T11:56:00Z">
            <w:rPr>
              <w:rStyle w:val="a8"/>
            </w:rPr>
          </w:rPrChange>
        </w:rPr>
        <w:commentReference w:id="2418"/>
      </w:r>
      <w:ins w:id="2421" w:author="יוני גרינברג" w:date="2026-01-06T11:56:00Z">
        <w:r>
          <w:rPr>
            <w:rFonts w:asciiTheme="minorBidi" w:eastAsia="Times New Roman" w:hAnsiTheme="minorBidi"/>
            <w:sz w:val="32"/>
            <w:szCs w:val="32"/>
            <w:lang w:val="en-US"/>
          </w:rPr>
          <w:t>.</w:t>
        </w:r>
      </w:ins>
      <w:r w:rsidR="005B7E88" w:rsidRPr="00DA341C">
        <w:rPr>
          <w:rFonts w:asciiTheme="minorBidi" w:eastAsia="Times New Roman" w:hAnsiTheme="minorBidi"/>
          <w:sz w:val="32"/>
          <w:szCs w:val="32"/>
          <w:lang w:val="en-US"/>
          <w:rPrChange w:id="2422" w:author="יוני גרינברג" w:date="2026-01-06T11:56:00Z">
            <w:rPr>
              <w:rFonts w:ascii="Times New Roman" w:eastAsia="Times New Roman" w:hAnsi="Times New Roman" w:cs="Times New Roman"/>
              <w:sz w:val="24"/>
              <w:szCs w:val="24"/>
              <w:lang w:val="en-US"/>
            </w:rPr>
          </w:rPrChange>
        </w:rPr>
        <w:t xml:space="preserve"> UML</w:t>
      </w:r>
      <w:del w:id="2423" w:author="יוני גרינברג" w:date="2026-01-06T11:56:00Z">
        <w:r w:rsidR="005B7E88" w:rsidRPr="00DA341C" w:rsidDel="00DA341C">
          <w:rPr>
            <w:rFonts w:asciiTheme="minorBidi" w:eastAsia="Times New Roman" w:hAnsiTheme="minorBidi"/>
            <w:sz w:val="32"/>
            <w:szCs w:val="32"/>
            <w:lang w:val="en-US"/>
            <w:rPrChange w:id="2424" w:author="יוני גרינברג" w:date="2026-01-06T11:56:00Z">
              <w:rPr>
                <w:rFonts w:ascii="Times New Roman" w:eastAsia="Times New Roman" w:hAnsi="Times New Roman" w:cs="Times New Roman"/>
                <w:sz w:val="24"/>
                <w:szCs w:val="24"/>
                <w:lang w:val="en-US"/>
              </w:rPr>
            </w:rPrChange>
          </w:rPr>
          <w:delText>:</w:delText>
        </w:r>
      </w:del>
    </w:p>
    <w:p w14:paraId="73D2CCEF" w14:textId="359714A3" w:rsidR="00EF0143" w:rsidRPr="001C719D" w:rsidRDefault="00EF0143">
      <w:pPr>
        <w:shd w:val="clear" w:color="auto" w:fill="FFFFFF"/>
        <w:spacing w:after="120"/>
        <w:ind w:left="1083" w:right="580"/>
        <w:rPr>
          <w:ins w:id="2425" w:author="יוני גרינברג" w:date="2025-12-22T21:45:00Z"/>
          <w:rFonts w:asciiTheme="minorBidi" w:eastAsia="Times New Roman" w:hAnsiTheme="minorBidi"/>
          <w:sz w:val="24"/>
          <w:szCs w:val="24"/>
          <w:lang w:val="en-US"/>
        </w:rPr>
        <w:pPrChange w:id="2426" w:author="יוני גרינברג" w:date="2026-01-06T12:11:00Z">
          <w:pPr>
            <w:shd w:val="clear" w:color="auto" w:fill="FFFFFF"/>
            <w:spacing w:after="120"/>
            <w:ind w:left="1080" w:right="580"/>
          </w:pPr>
        </w:pPrChange>
      </w:pPr>
      <w:ins w:id="2427" w:author="יוני גרינברג" w:date="2025-12-22T21:45:00Z">
        <w:r w:rsidRPr="001C719D">
          <w:rPr>
            <w:rFonts w:asciiTheme="minorBidi" w:eastAsia="Times New Roman" w:hAnsiTheme="minorBidi"/>
            <w:noProof/>
            <w:sz w:val="24"/>
            <w:szCs w:val="24"/>
            <w:lang w:val="en-US"/>
          </w:rPr>
          <w:drawing>
            <wp:inline distT="0" distB="0" distL="0" distR="0" wp14:anchorId="7FFF7180" wp14:editId="43AF0031">
              <wp:extent cx="5733415" cy="4669790"/>
              <wp:effectExtent l="0" t="0" r="635" b="0"/>
              <wp:docPr id="875531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320" name=""/>
                      <pic:cNvPicPr/>
                    </pic:nvPicPr>
                    <pic:blipFill>
                      <a:blip r:embed="rId19"/>
                      <a:stretch>
                        <a:fillRect/>
                      </a:stretch>
                    </pic:blipFill>
                    <pic:spPr>
                      <a:xfrm>
                        <a:off x="0" y="0"/>
                        <a:ext cx="5733415" cy="4669790"/>
                      </a:xfrm>
                      <a:prstGeom prst="rect">
                        <a:avLst/>
                      </a:prstGeom>
                    </pic:spPr>
                  </pic:pic>
                </a:graphicData>
              </a:graphic>
            </wp:inline>
          </w:drawing>
        </w:r>
      </w:ins>
    </w:p>
    <w:p w14:paraId="4CE6BA87" w14:textId="30CD0BE2" w:rsidR="00EF0143" w:rsidRPr="001C719D" w:rsidRDefault="001E5EC8">
      <w:pPr>
        <w:shd w:val="clear" w:color="auto" w:fill="FFFFFF"/>
        <w:spacing w:after="120"/>
        <w:ind w:left="1083" w:right="580"/>
        <w:rPr>
          <w:ins w:id="2428" w:author="יוני גרינברג" w:date="2025-12-22T22:41:00Z"/>
          <w:rFonts w:asciiTheme="minorBidi" w:eastAsia="Times New Roman" w:hAnsiTheme="minorBidi"/>
          <w:sz w:val="24"/>
          <w:szCs w:val="24"/>
          <w:lang w:val="en-US"/>
        </w:rPr>
        <w:pPrChange w:id="2429" w:author="יוני גרינברג" w:date="2026-01-06T12:11:00Z">
          <w:pPr>
            <w:shd w:val="clear" w:color="auto" w:fill="FFFFFF"/>
            <w:spacing w:after="120"/>
            <w:ind w:left="1080" w:right="580"/>
          </w:pPr>
        </w:pPrChange>
      </w:pPr>
      <w:ins w:id="2430" w:author="יוני גרינברג" w:date="2025-12-22T22:48:00Z">
        <w:r w:rsidRPr="001C719D">
          <w:rPr>
            <w:rFonts w:asciiTheme="minorBidi" w:eastAsia="Times New Roman" w:hAnsiTheme="minorBidi"/>
            <w:sz w:val="24"/>
            <w:szCs w:val="24"/>
            <w:lang w:val="en-US"/>
          </w:rPr>
          <w:t xml:space="preserve">Figure 4: </w:t>
        </w:r>
      </w:ins>
      <w:ins w:id="2431" w:author="יוני גרינברג" w:date="2025-12-22T21:46:00Z">
        <w:r w:rsidR="00EF0143" w:rsidRPr="001C719D">
          <w:rPr>
            <w:rFonts w:asciiTheme="minorBidi" w:eastAsia="Times New Roman" w:hAnsiTheme="minorBidi"/>
            <w:sz w:val="24"/>
            <w:szCs w:val="24"/>
            <w:lang w:val="en-US"/>
            <w:rPrChange w:id="2432" w:author="יוני גרינברג" w:date="2026-01-06T11:40:00Z">
              <w:rPr>
                <w:rFonts w:asciiTheme="minorBidi" w:eastAsia="Times New Roman" w:hAnsiTheme="minorBidi"/>
                <w:sz w:val="24"/>
                <w:szCs w:val="24"/>
              </w:rPr>
            </w:rPrChange>
          </w:rPr>
          <w:t>Use Case: Many-to-Many Interaction and Messaging Protocol</w:t>
        </w:r>
      </w:ins>
    </w:p>
    <w:p w14:paraId="77FF9D6B" w14:textId="77777777" w:rsidR="00FB6008" w:rsidRPr="001C719D" w:rsidRDefault="00FB6008">
      <w:pPr>
        <w:shd w:val="clear" w:color="auto" w:fill="FFFFFF"/>
        <w:spacing w:after="120"/>
        <w:ind w:left="1083" w:right="580"/>
        <w:rPr>
          <w:ins w:id="2433" w:author="יוני גרינברג" w:date="2025-12-22T22:44:00Z"/>
          <w:rFonts w:asciiTheme="minorBidi" w:eastAsia="Times New Roman" w:hAnsiTheme="minorBidi"/>
          <w:sz w:val="24"/>
          <w:szCs w:val="24"/>
          <w:lang w:val="en-US"/>
        </w:rPr>
        <w:pPrChange w:id="2434" w:author="יוני גרינברג" w:date="2026-01-06T12:11:00Z">
          <w:pPr>
            <w:shd w:val="clear" w:color="auto" w:fill="FFFFFF"/>
            <w:spacing w:after="120"/>
            <w:ind w:left="1080" w:right="580"/>
          </w:pPr>
        </w:pPrChange>
      </w:pPr>
    </w:p>
    <w:p w14:paraId="37F70636" w14:textId="77777777" w:rsidR="00FB6008" w:rsidRPr="001C719D" w:rsidRDefault="00FB6008">
      <w:pPr>
        <w:shd w:val="clear" w:color="auto" w:fill="FFFFFF"/>
        <w:spacing w:after="120"/>
        <w:ind w:left="1083" w:right="580"/>
        <w:rPr>
          <w:ins w:id="2435" w:author="יוני גרינברג" w:date="2025-12-22T22:44:00Z"/>
          <w:rFonts w:asciiTheme="minorBidi" w:eastAsia="Times New Roman" w:hAnsiTheme="minorBidi"/>
          <w:sz w:val="24"/>
          <w:szCs w:val="24"/>
          <w:lang w:val="en-US"/>
        </w:rPr>
        <w:pPrChange w:id="2436" w:author="יוני גרינברג" w:date="2026-01-06T12:11:00Z">
          <w:pPr>
            <w:shd w:val="clear" w:color="auto" w:fill="FFFFFF"/>
            <w:spacing w:after="120"/>
            <w:ind w:left="1080" w:right="580"/>
          </w:pPr>
        </w:pPrChange>
      </w:pPr>
    </w:p>
    <w:p w14:paraId="1A5E0C42" w14:textId="0E71407A" w:rsidR="00FB6008" w:rsidRPr="001C719D" w:rsidRDefault="00FB6008">
      <w:pPr>
        <w:shd w:val="clear" w:color="auto" w:fill="FFFFFF"/>
        <w:spacing w:after="120"/>
        <w:ind w:left="1083" w:right="580"/>
        <w:rPr>
          <w:ins w:id="2437" w:author="יוני גרינברג" w:date="2025-12-22T22:44:00Z"/>
          <w:rFonts w:asciiTheme="minorBidi" w:eastAsia="Times New Roman" w:hAnsiTheme="minorBidi"/>
          <w:sz w:val="24"/>
          <w:szCs w:val="24"/>
          <w:lang w:val="en-US"/>
        </w:rPr>
        <w:pPrChange w:id="2438" w:author="יוני גרינברג" w:date="2026-01-06T12:11:00Z">
          <w:pPr>
            <w:shd w:val="clear" w:color="auto" w:fill="FFFFFF"/>
            <w:spacing w:after="120"/>
            <w:ind w:left="1080" w:right="580"/>
          </w:pPr>
        </w:pPrChange>
      </w:pPr>
      <w:ins w:id="2439" w:author="יוני גרינברג" w:date="2025-12-22T22:43:00Z">
        <w:r w:rsidRPr="001C719D">
          <w:rPr>
            <w:rFonts w:asciiTheme="minorBidi" w:eastAsia="Times New Roman" w:hAnsiTheme="minorBidi"/>
            <w:noProof/>
            <w:sz w:val="24"/>
            <w:szCs w:val="24"/>
            <w:lang w:val="en-US"/>
          </w:rPr>
          <w:lastRenderedPageBreak/>
          <w:drawing>
            <wp:inline distT="0" distB="0" distL="0" distR="0" wp14:anchorId="614A8479" wp14:editId="27F4FFC5">
              <wp:extent cx="5723555" cy="2710690"/>
              <wp:effectExtent l="0" t="0" r="0" b="0"/>
              <wp:docPr id="190507856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420" cy="2721519"/>
                      </a:xfrm>
                      <a:prstGeom prst="rect">
                        <a:avLst/>
                      </a:prstGeom>
                      <a:noFill/>
                      <a:ln>
                        <a:noFill/>
                      </a:ln>
                    </pic:spPr>
                  </pic:pic>
                </a:graphicData>
              </a:graphic>
            </wp:inline>
          </w:drawing>
        </w:r>
      </w:ins>
      <w:ins w:id="2440" w:author="יוני גרינברג" w:date="2025-12-22T22:48:00Z">
        <w:r w:rsidR="001E5EC8" w:rsidRPr="001C719D">
          <w:rPr>
            <w:rFonts w:asciiTheme="minorBidi" w:eastAsia="Times New Roman" w:hAnsiTheme="minorBidi"/>
            <w:sz w:val="24"/>
            <w:szCs w:val="24"/>
            <w:lang w:val="en-US"/>
          </w:rPr>
          <w:t xml:space="preserve">Figure 5: </w:t>
        </w:r>
      </w:ins>
      <w:ins w:id="2441" w:author="יוני גרינברג" w:date="2025-12-22T22:44:00Z">
        <w:r w:rsidRPr="001C719D">
          <w:rPr>
            <w:rFonts w:asciiTheme="minorBidi" w:eastAsia="Times New Roman" w:hAnsiTheme="minorBidi"/>
            <w:sz w:val="24"/>
            <w:szCs w:val="24"/>
            <w:lang w:val="en-US"/>
          </w:rPr>
          <w:t xml:space="preserve">Class Diagram: </w:t>
        </w:r>
        <w:r w:rsidRPr="001C719D">
          <w:rPr>
            <w:rFonts w:asciiTheme="minorBidi" w:eastAsia="Times New Roman" w:hAnsiTheme="minorBidi"/>
            <w:sz w:val="24"/>
            <w:szCs w:val="24"/>
            <w:lang w:val="en-US"/>
            <w:rPrChange w:id="2442" w:author="יוני גרינברג" w:date="2026-01-06T11:40:00Z">
              <w:rPr>
                <w:rFonts w:asciiTheme="minorBidi" w:eastAsia="Times New Roman" w:hAnsiTheme="minorBidi"/>
                <w:sz w:val="24"/>
                <w:szCs w:val="24"/>
              </w:rPr>
            </w:rPrChange>
          </w:rPr>
          <w:t>Structural Design of the CSMA/CA and Signal Processing Layers</w:t>
        </w:r>
      </w:ins>
    </w:p>
    <w:p w14:paraId="395CB219" w14:textId="7542AFC5" w:rsidR="007A26EA" w:rsidRPr="001C719D" w:rsidRDefault="007A26EA">
      <w:pPr>
        <w:shd w:val="clear" w:color="auto" w:fill="FFFFFF"/>
        <w:spacing w:after="120"/>
        <w:ind w:left="1083" w:right="580"/>
        <w:rPr>
          <w:ins w:id="2443" w:author="יוני גרינברג" w:date="2025-12-22T20:16:00Z"/>
          <w:rFonts w:asciiTheme="minorBidi" w:eastAsia="Times New Roman" w:hAnsiTheme="minorBidi"/>
          <w:sz w:val="24"/>
          <w:szCs w:val="24"/>
          <w:lang w:val="en-US"/>
        </w:rPr>
        <w:pPrChange w:id="2444" w:author="יוני גרינברג" w:date="2026-01-06T12:11:00Z">
          <w:pPr>
            <w:shd w:val="clear" w:color="auto" w:fill="FFFFFF"/>
            <w:spacing w:after="120"/>
            <w:ind w:left="1080" w:right="580"/>
          </w:pPr>
        </w:pPrChange>
      </w:pPr>
      <w:ins w:id="2445" w:author="יוני גרינברג" w:date="2025-12-22T20:16:00Z">
        <w:r w:rsidRPr="001C719D">
          <w:rPr>
            <w:rFonts w:asciiTheme="minorBidi" w:eastAsia="Times New Roman" w:hAnsiTheme="minorBidi"/>
            <w:noProof/>
            <w:sz w:val="24"/>
            <w:szCs w:val="24"/>
            <w:lang w:val="en-US"/>
          </w:rPr>
          <w:drawing>
            <wp:inline distT="0" distB="0" distL="0" distR="0" wp14:anchorId="13AEF0E8" wp14:editId="281CBEDE">
              <wp:extent cx="5733415" cy="3422650"/>
              <wp:effectExtent l="0" t="0" r="635" b="6350"/>
              <wp:docPr id="880399136" name="תמונה 2" descr="תמונה שמכילה טקסט, תרשים, צילום מסך,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9136" name="תמונה 2" descr="תמונה שמכילה טקסט, תרשים, צילום מסך, קו&#10;&#10;תוכן בינה מלאכותית גנרטיבית עשוי להיות שגו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3422650"/>
                      </a:xfrm>
                      <a:prstGeom prst="rect">
                        <a:avLst/>
                      </a:prstGeom>
                      <a:noFill/>
                      <a:ln>
                        <a:noFill/>
                      </a:ln>
                    </pic:spPr>
                  </pic:pic>
                </a:graphicData>
              </a:graphic>
            </wp:inline>
          </w:drawing>
        </w:r>
      </w:ins>
    </w:p>
    <w:p w14:paraId="3C76111B" w14:textId="67C60659" w:rsidR="00CA2C33" w:rsidRPr="001C719D" w:rsidRDefault="00CA2C33">
      <w:pPr>
        <w:shd w:val="clear" w:color="auto" w:fill="FFFFFF"/>
        <w:spacing w:after="120"/>
        <w:ind w:left="1083" w:right="580"/>
        <w:rPr>
          <w:rFonts w:asciiTheme="minorBidi" w:eastAsia="Times New Roman" w:hAnsiTheme="minorBidi"/>
          <w:sz w:val="24"/>
          <w:szCs w:val="24"/>
          <w:lang w:val="en-US"/>
          <w:rPrChange w:id="2446" w:author="יוני גרינברג" w:date="2026-01-06T11:40:00Z">
            <w:rPr>
              <w:rFonts w:ascii="Times New Roman" w:eastAsia="Times New Roman" w:hAnsi="Times New Roman" w:cs="Times New Roman"/>
              <w:sz w:val="24"/>
              <w:szCs w:val="24"/>
              <w:lang w:val="en-US"/>
            </w:rPr>
          </w:rPrChange>
        </w:rPr>
        <w:pPrChange w:id="2447" w:author="יוני גרינברג" w:date="2026-01-06T12:11:00Z">
          <w:pPr>
            <w:shd w:val="clear" w:color="auto" w:fill="FFFFFF"/>
            <w:spacing w:after="120"/>
            <w:ind w:left="1080" w:right="580"/>
          </w:pPr>
        </w:pPrChange>
      </w:pPr>
    </w:p>
    <w:p w14:paraId="79B5E369" w14:textId="77777777" w:rsidR="005B7E88" w:rsidRPr="001C719D" w:rsidRDefault="005B7E88">
      <w:pPr>
        <w:shd w:val="clear" w:color="auto" w:fill="FFFFFF"/>
        <w:spacing w:after="120"/>
        <w:ind w:left="1083" w:right="580"/>
        <w:rPr>
          <w:rFonts w:asciiTheme="minorBidi" w:eastAsia="Times New Roman" w:hAnsiTheme="minorBidi"/>
          <w:sz w:val="24"/>
          <w:szCs w:val="24"/>
          <w:lang w:val="en-US"/>
          <w:rPrChange w:id="2448" w:author="יוני גרינברג" w:date="2026-01-06T11:40:00Z">
            <w:rPr>
              <w:rFonts w:ascii="Times New Roman" w:eastAsia="Times New Roman" w:hAnsi="Times New Roman" w:cs="Times New Roman"/>
              <w:sz w:val="24"/>
              <w:szCs w:val="24"/>
              <w:lang w:val="en-US"/>
            </w:rPr>
          </w:rPrChange>
        </w:rPr>
        <w:pPrChange w:id="2449" w:author="יוני גרינברג" w:date="2026-01-06T12:11:00Z">
          <w:pPr>
            <w:shd w:val="clear" w:color="auto" w:fill="FFFFFF"/>
            <w:spacing w:after="120"/>
            <w:ind w:left="1080" w:right="580"/>
          </w:pPr>
        </w:pPrChange>
      </w:pPr>
    </w:p>
    <w:p w14:paraId="2E1ED762" w14:textId="4F026ECA" w:rsidR="005B7E88" w:rsidRPr="001C719D" w:rsidRDefault="001E5EC8">
      <w:pPr>
        <w:shd w:val="clear" w:color="auto" w:fill="FFFFFF"/>
        <w:spacing w:after="120"/>
        <w:ind w:left="1083" w:right="580"/>
        <w:rPr>
          <w:ins w:id="2450" w:author="יוני גרינברג" w:date="2025-12-22T21:30:00Z"/>
          <w:rFonts w:asciiTheme="minorBidi" w:eastAsia="Times New Roman" w:hAnsiTheme="minorBidi"/>
          <w:sz w:val="24"/>
          <w:szCs w:val="24"/>
          <w:lang w:val="en-US"/>
        </w:rPr>
        <w:pPrChange w:id="2451" w:author="יוני גרינברג" w:date="2026-01-06T12:11:00Z">
          <w:pPr>
            <w:shd w:val="clear" w:color="auto" w:fill="FFFFFF"/>
            <w:spacing w:after="120"/>
            <w:ind w:left="1080" w:right="580"/>
          </w:pPr>
        </w:pPrChange>
      </w:pPr>
      <w:ins w:id="2452" w:author="יוני גרינברג" w:date="2025-12-22T22:48:00Z">
        <w:r w:rsidRPr="001C719D">
          <w:rPr>
            <w:rFonts w:asciiTheme="minorBidi" w:eastAsia="Times New Roman" w:hAnsiTheme="minorBidi"/>
            <w:sz w:val="24"/>
            <w:szCs w:val="24"/>
            <w:lang w:val="en-US"/>
          </w:rPr>
          <w:t xml:space="preserve">Figure 6: </w:t>
        </w:r>
      </w:ins>
      <w:ins w:id="2453" w:author="יוני גרינברג" w:date="2025-12-22T22:45:00Z">
        <w:r w:rsidR="00FB6008" w:rsidRPr="001C719D">
          <w:rPr>
            <w:rFonts w:asciiTheme="minorBidi" w:eastAsia="Times New Roman" w:hAnsiTheme="minorBidi"/>
            <w:sz w:val="24"/>
            <w:szCs w:val="24"/>
            <w:lang w:val="en-US"/>
          </w:rPr>
          <w:t xml:space="preserve">Sequence </w:t>
        </w:r>
        <w:proofErr w:type="gramStart"/>
        <w:r w:rsidR="00FB6008" w:rsidRPr="001C719D">
          <w:rPr>
            <w:rFonts w:asciiTheme="minorBidi" w:eastAsia="Times New Roman" w:hAnsiTheme="minorBidi"/>
            <w:sz w:val="24"/>
            <w:szCs w:val="24"/>
            <w:lang w:val="en-US"/>
          </w:rPr>
          <w:t>Diagram :</w:t>
        </w:r>
        <w:proofErr w:type="gramEnd"/>
        <w:r w:rsidR="00FB6008" w:rsidRPr="001C719D">
          <w:rPr>
            <w:rFonts w:asciiTheme="minorBidi" w:eastAsia="Times New Roman" w:hAnsiTheme="minorBidi"/>
            <w:sz w:val="24"/>
            <w:szCs w:val="24"/>
            <w:lang w:val="en-US"/>
          </w:rPr>
          <w:t xml:space="preserve"> </w:t>
        </w:r>
      </w:ins>
      <w:ins w:id="2454" w:author="יוני גרינברג" w:date="2025-12-21T23:07:00Z">
        <w:r w:rsidR="00CA2C33" w:rsidRPr="001C719D">
          <w:rPr>
            <w:rFonts w:asciiTheme="minorBidi" w:eastAsia="Times New Roman" w:hAnsiTheme="minorBidi"/>
            <w:sz w:val="24"/>
            <w:szCs w:val="24"/>
            <w:lang w:val="en-US"/>
          </w:rPr>
          <w:t>CSMA/CA Protocol with RTS/CTS Handshake Sequence</w:t>
        </w:r>
      </w:ins>
    </w:p>
    <w:p w14:paraId="4490F9FE" w14:textId="77777777" w:rsidR="00D646B5" w:rsidRPr="001C719D" w:rsidRDefault="00D646B5">
      <w:pPr>
        <w:shd w:val="clear" w:color="auto" w:fill="FFFFFF"/>
        <w:spacing w:after="120"/>
        <w:ind w:left="1083" w:right="580"/>
        <w:rPr>
          <w:ins w:id="2455" w:author="יוני גרינברג" w:date="2025-12-22T21:30:00Z"/>
          <w:rFonts w:asciiTheme="minorBidi" w:eastAsia="Times New Roman" w:hAnsiTheme="minorBidi"/>
          <w:sz w:val="24"/>
          <w:szCs w:val="24"/>
          <w:lang w:val="en-US"/>
        </w:rPr>
        <w:pPrChange w:id="2456" w:author="יוני גרינברג" w:date="2026-01-06T12:11:00Z">
          <w:pPr>
            <w:shd w:val="clear" w:color="auto" w:fill="FFFFFF"/>
            <w:spacing w:after="120"/>
            <w:ind w:left="1080" w:right="580"/>
          </w:pPr>
        </w:pPrChange>
      </w:pPr>
    </w:p>
    <w:p w14:paraId="7A6990CE" w14:textId="156CF352" w:rsidR="00D646B5" w:rsidRPr="001C719D" w:rsidRDefault="00D646B5">
      <w:pPr>
        <w:shd w:val="clear" w:color="auto" w:fill="FFFFFF"/>
        <w:spacing w:after="120"/>
        <w:ind w:left="1083" w:right="580"/>
        <w:rPr>
          <w:rFonts w:asciiTheme="minorBidi" w:eastAsia="Times New Roman" w:hAnsiTheme="minorBidi"/>
          <w:sz w:val="24"/>
          <w:szCs w:val="24"/>
          <w:lang w:val="en-US"/>
          <w:rPrChange w:id="2457" w:author="יוני גרינברג" w:date="2026-01-06T11:40:00Z">
            <w:rPr>
              <w:rFonts w:ascii="Times New Roman" w:eastAsia="Times New Roman" w:hAnsi="Times New Roman" w:cs="Times New Roman"/>
              <w:sz w:val="24"/>
              <w:szCs w:val="24"/>
              <w:lang w:val="en-US"/>
            </w:rPr>
          </w:rPrChange>
        </w:rPr>
        <w:pPrChange w:id="2458" w:author="יוני גרינברג" w:date="2026-01-06T12:11:00Z">
          <w:pPr>
            <w:shd w:val="clear" w:color="auto" w:fill="FFFFFF"/>
            <w:spacing w:after="120"/>
            <w:ind w:left="1080" w:right="580"/>
          </w:pPr>
        </w:pPrChange>
      </w:pPr>
      <w:ins w:id="2459" w:author="יוני גרינברג" w:date="2025-12-22T21:30:00Z">
        <w:r w:rsidRPr="001C719D">
          <w:rPr>
            <w:rFonts w:asciiTheme="minorBidi" w:eastAsia="Times New Roman" w:hAnsiTheme="minorBidi"/>
            <w:noProof/>
            <w:sz w:val="24"/>
            <w:szCs w:val="24"/>
            <w:lang w:val="en-US"/>
          </w:rPr>
          <w:lastRenderedPageBreak/>
          <w:drawing>
            <wp:inline distT="0" distB="0" distL="0" distR="0" wp14:anchorId="0FBF57C0" wp14:editId="25AE12ED">
              <wp:extent cx="5733415" cy="2204720"/>
              <wp:effectExtent l="0" t="0" r="635" b="5080"/>
              <wp:docPr id="1734682593" name="תמונה 1" descr="תמונה שמכילה טקסט, צילום מסך,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2593" name="תמונה 1" descr="תמונה שמכילה טקסט, צילום מסך, תרשים, קו&#10;&#10;תוכן בינה מלאכותית גנרטיבית עשוי להיות שגוי."/>
                      <pic:cNvPicPr/>
                    </pic:nvPicPr>
                    <pic:blipFill>
                      <a:blip r:embed="rId22"/>
                      <a:stretch>
                        <a:fillRect/>
                      </a:stretch>
                    </pic:blipFill>
                    <pic:spPr>
                      <a:xfrm>
                        <a:off x="0" y="0"/>
                        <a:ext cx="5733415" cy="2204720"/>
                      </a:xfrm>
                      <a:prstGeom prst="rect">
                        <a:avLst/>
                      </a:prstGeom>
                    </pic:spPr>
                  </pic:pic>
                </a:graphicData>
              </a:graphic>
            </wp:inline>
          </w:drawing>
        </w:r>
      </w:ins>
    </w:p>
    <w:p w14:paraId="7858EBC1" w14:textId="40782145" w:rsidR="005B7E88" w:rsidRPr="001C719D" w:rsidRDefault="001E5EC8">
      <w:pPr>
        <w:shd w:val="clear" w:color="auto" w:fill="FFFFFF"/>
        <w:spacing w:after="120"/>
        <w:ind w:left="1083" w:right="580"/>
        <w:rPr>
          <w:ins w:id="2460" w:author="בר הרוש" w:date="2026-01-03T22:31:00Z"/>
          <w:rFonts w:asciiTheme="minorBidi" w:eastAsia="Times New Roman" w:hAnsiTheme="minorBidi"/>
          <w:sz w:val="24"/>
          <w:szCs w:val="24"/>
          <w:lang w:val="en-US"/>
        </w:rPr>
        <w:pPrChange w:id="2461" w:author="יוני גרינברג" w:date="2026-01-06T12:11:00Z">
          <w:pPr>
            <w:shd w:val="clear" w:color="auto" w:fill="FFFFFF"/>
            <w:spacing w:after="120"/>
            <w:ind w:left="1080" w:right="580"/>
          </w:pPr>
        </w:pPrChange>
      </w:pPr>
      <w:ins w:id="2462" w:author="יוני גרינברג" w:date="2025-12-22T22:49:00Z">
        <w:r w:rsidRPr="001C719D">
          <w:rPr>
            <w:rFonts w:asciiTheme="minorBidi" w:eastAsia="Times New Roman" w:hAnsiTheme="minorBidi"/>
            <w:sz w:val="24"/>
            <w:szCs w:val="24"/>
            <w:lang w:val="en-US"/>
          </w:rPr>
          <w:t xml:space="preserve">Figure 7: </w:t>
        </w:r>
      </w:ins>
      <w:ins w:id="2463" w:author="יוני גרינברג" w:date="2025-12-22T21:30:00Z">
        <w:r w:rsidR="00D646B5" w:rsidRPr="001C719D">
          <w:rPr>
            <w:rFonts w:asciiTheme="minorBidi" w:eastAsia="Times New Roman" w:hAnsiTheme="minorBidi"/>
            <w:sz w:val="24"/>
            <w:szCs w:val="24"/>
            <w:lang w:val="en-US"/>
            <w:rPrChange w:id="2464" w:author="יוני גרינברג" w:date="2026-01-06T11:40:00Z">
              <w:rPr>
                <w:rFonts w:asciiTheme="minorBidi" w:eastAsia="Times New Roman" w:hAnsiTheme="minorBidi"/>
                <w:sz w:val="24"/>
                <w:szCs w:val="24"/>
              </w:rPr>
            </w:rPrChange>
          </w:rPr>
          <w:t xml:space="preserve">Activity </w:t>
        </w:r>
      </w:ins>
      <w:proofErr w:type="gramStart"/>
      <w:ins w:id="2465" w:author="יוני גרינברג" w:date="2025-12-22T22:45:00Z">
        <w:r w:rsidR="00FB6008" w:rsidRPr="001C719D">
          <w:rPr>
            <w:rFonts w:asciiTheme="minorBidi" w:eastAsia="Times New Roman" w:hAnsiTheme="minorBidi"/>
            <w:sz w:val="24"/>
            <w:szCs w:val="24"/>
            <w:lang w:val="en-US"/>
          </w:rPr>
          <w:t>Diagram</w:t>
        </w:r>
      </w:ins>
      <w:ins w:id="2466" w:author="יוני גרינברג" w:date="2025-12-22T21:30:00Z">
        <w:r w:rsidR="00D646B5" w:rsidRPr="001C719D">
          <w:rPr>
            <w:rFonts w:asciiTheme="minorBidi" w:eastAsia="Times New Roman" w:hAnsiTheme="minorBidi"/>
            <w:sz w:val="24"/>
            <w:szCs w:val="24"/>
            <w:lang w:val="en-US"/>
            <w:rPrChange w:id="2467" w:author="יוני גרינברג" w:date="2026-01-06T11:40:00Z">
              <w:rPr>
                <w:rFonts w:asciiTheme="minorBidi" w:eastAsia="Times New Roman" w:hAnsiTheme="minorBidi"/>
                <w:sz w:val="24"/>
                <w:szCs w:val="24"/>
              </w:rPr>
            </w:rPrChange>
          </w:rPr>
          <w:t xml:space="preserve"> </w:t>
        </w:r>
        <w:r w:rsidR="00D646B5" w:rsidRPr="001C719D">
          <w:rPr>
            <w:rFonts w:asciiTheme="minorBidi" w:eastAsia="Times New Roman" w:hAnsiTheme="minorBidi"/>
            <w:sz w:val="24"/>
            <w:szCs w:val="24"/>
            <w:lang w:val="en-US"/>
          </w:rPr>
          <w:t xml:space="preserve"> :</w:t>
        </w:r>
        <w:proofErr w:type="gramEnd"/>
        <w:r w:rsidR="00D646B5" w:rsidRPr="001C719D">
          <w:rPr>
            <w:rFonts w:asciiTheme="minorBidi" w:eastAsia="Times New Roman" w:hAnsiTheme="minorBidi"/>
            <w:sz w:val="24"/>
            <w:szCs w:val="24"/>
            <w:lang w:val="en-US"/>
          </w:rPr>
          <w:t xml:space="preserve"> </w:t>
        </w:r>
        <w:r w:rsidR="00D646B5" w:rsidRPr="001C719D">
          <w:rPr>
            <w:rFonts w:asciiTheme="minorBidi" w:eastAsia="Times New Roman" w:hAnsiTheme="minorBidi"/>
            <w:sz w:val="24"/>
            <w:szCs w:val="24"/>
            <w:lang w:val="en-US"/>
            <w:rPrChange w:id="2468" w:author="יוני גרינברג" w:date="2026-01-06T11:40:00Z">
              <w:rPr>
                <w:rFonts w:asciiTheme="minorBidi" w:eastAsia="Times New Roman" w:hAnsiTheme="minorBidi"/>
                <w:sz w:val="24"/>
                <w:szCs w:val="24"/>
              </w:rPr>
            </w:rPrChange>
          </w:rPr>
          <w:t xml:space="preserve">CSMA/CA Protocol with RTS/CTS Handshake </w:t>
        </w:r>
      </w:ins>
    </w:p>
    <w:p w14:paraId="6118A201" w14:textId="11BDF43A" w:rsidR="00EA10D1" w:rsidRPr="00DA341C" w:rsidRDefault="00DA341C">
      <w:pPr>
        <w:shd w:val="clear" w:color="auto" w:fill="FFFFFF"/>
        <w:spacing w:after="120"/>
        <w:ind w:right="580"/>
        <w:rPr>
          <w:ins w:id="2469" w:author="בר הרוש" w:date="2026-01-03T22:32:00Z"/>
          <w:rFonts w:asciiTheme="minorBidi" w:eastAsia="Times New Roman" w:hAnsiTheme="minorBidi"/>
          <w:sz w:val="32"/>
          <w:szCs w:val="32"/>
          <w:lang w:val="en-US"/>
          <w:rPrChange w:id="2470" w:author="יוני גרינברג" w:date="2026-01-06T11:57:00Z">
            <w:rPr>
              <w:ins w:id="2471" w:author="בר הרוש" w:date="2026-01-03T22:32:00Z"/>
              <w:rFonts w:asciiTheme="minorBidi" w:eastAsia="Times New Roman" w:hAnsiTheme="minorBidi"/>
              <w:sz w:val="24"/>
              <w:szCs w:val="24"/>
              <w:lang w:val="en-US"/>
            </w:rPr>
          </w:rPrChange>
        </w:rPr>
        <w:pPrChange w:id="2472" w:author="יוני גרינברג" w:date="2026-01-06T12:12:00Z">
          <w:pPr>
            <w:shd w:val="clear" w:color="auto" w:fill="FFFFFF"/>
            <w:spacing w:after="120"/>
            <w:ind w:left="1080" w:right="580"/>
          </w:pPr>
        </w:pPrChange>
      </w:pPr>
      <w:proofErr w:type="gramStart"/>
      <w:ins w:id="2473" w:author="יוני גרינברג" w:date="2026-01-06T11:56:00Z">
        <w:r w:rsidRPr="00DA341C">
          <w:rPr>
            <w:rFonts w:asciiTheme="minorBidi" w:hAnsiTheme="minorBidi"/>
            <w:b/>
            <w:bCs/>
            <w:sz w:val="32"/>
            <w:szCs w:val="32"/>
            <w:lang w:val="en-US"/>
          </w:rPr>
          <w:t>Chapter</w:t>
        </w:r>
        <w:r w:rsidRPr="00DA341C">
          <w:rPr>
            <w:rFonts w:asciiTheme="minorBidi" w:hAnsiTheme="minorBidi"/>
            <w:b/>
            <w:bCs/>
            <w:sz w:val="32"/>
            <w:szCs w:val="32"/>
            <w:lang w:val="en-US"/>
            <w:rPrChange w:id="2474" w:author="יוני גרינברג" w:date="2026-01-06T11:57:00Z">
              <w:rPr>
                <w:rFonts w:asciiTheme="minorBidi" w:hAnsiTheme="minorBidi"/>
                <w:b/>
                <w:bCs/>
                <w:sz w:val="24"/>
                <w:szCs w:val="24"/>
                <w:lang w:val="en-US"/>
              </w:rPr>
            </w:rPrChange>
          </w:rPr>
          <w:t xml:space="preserve"> </w:t>
        </w:r>
        <w:r w:rsidRPr="00DA341C">
          <w:rPr>
            <w:rFonts w:asciiTheme="minorBidi" w:hAnsiTheme="minorBidi"/>
            <w:b/>
            <w:bCs/>
            <w:sz w:val="32"/>
            <w:szCs w:val="32"/>
            <w:lang w:val="en-US"/>
          </w:rPr>
          <w:t xml:space="preserve"> </w:t>
        </w:r>
      </w:ins>
      <w:ins w:id="2475" w:author="בר הרוש" w:date="2026-01-03T22:32:00Z">
        <w:r w:rsidR="00EA10D1" w:rsidRPr="00DA341C">
          <w:rPr>
            <w:rFonts w:asciiTheme="minorBidi" w:eastAsia="Times New Roman" w:hAnsiTheme="minorBidi"/>
            <w:sz w:val="32"/>
            <w:szCs w:val="32"/>
            <w:lang w:val="en-US"/>
            <w:rPrChange w:id="2476" w:author="יוני גרינברג" w:date="2026-01-06T11:57:00Z">
              <w:rPr>
                <w:rFonts w:asciiTheme="minorBidi" w:eastAsia="Times New Roman" w:hAnsiTheme="minorBidi"/>
                <w:sz w:val="24"/>
                <w:szCs w:val="24"/>
                <w:lang w:val="en-US"/>
              </w:rPr>
            </w:rPrChange>
          </w:rPr>
          <w:t>6</w:t>
        </w:r>
        <w:proofErr w:type="gramEnd"/>
        <w:del w:id="2477" w:author="יוני גרינברג" w:date="2026-01-06T11:56:00Z">
          <w:r w:rsidR="00EA10D1" w:rsidRPr="00DA341C" w:rsidDel="00DA341C">
            <w:rPr>
              <w:rFonts w:asciiTheme="minorBidi" w:eastAsia="Times New Roman" w:hAnsiTheme="minorBidi"/>
              <w:sz w:val="32"/>
              <w:szCs w:val="32"/>
              <w:lang w:val="en-US"/>
              <w:rPrChange w:id="2478" w:author="יוני גרינברג" w:date="2026-01-06T11:57:00Z">
                <w:rPr>
                  <w:rFonts w:asciiTheme="minorBidi" w:eastAsia="Times New Roman" w:hAnsiTheme="minorBidi"/>
                  <w:sz w:val="24"/>
                  <w:szCs w:val="24"/>
                  <w:lang w:val="en-US"/>
                </w:rPr>
              </w:rPrChange>
            </w:rPr>
            <w:delText>:</w:delText>
          </w:r>
        </w:del>
      </w:ins>
      <w:ins w:id="2479" w:author="יוני גרינברג" w:date="2026-01-06T11:56:00Z">
        <w:r w:rsidRPr="00DA341C">
          <w:rPr>
            <w:rFonts w:asciiTheme="minorBidi" w:eastAsia="Times New Roman" w:hAnsiTheme="minorBidi"/>
            <w:sz w:val="32"/>
            <w:szCs w:val="32"/>
            <w:lang w:val="en-US"/>
            <w:rPrChange w:id="2480" w:author="יוני גרינברג" w:date="2026-01-06T11:57:00Z">
              <w:rPr>
                <w:rFonts w:asciiTheme="minorBidi" w:eastAsia="Times New Roman" w:hAnsiTheme="minorBidi"/>
                <w:sz w:val="24"/>
                <w:szCs w:val="24"/>
                <w:lang w:val="en-US"/>
              </w:rPr>
            </w:rPrChange>
          </w:rPr>
          <w:t>.</w:t>
        </w:r>
      </w:ins>
      <w:ins w:id="2481" w:author="בר הרוש" w:date="2026-01-03T22:32:00Z">
        <w:r w:rsidR="00EA10D1" w:rsidRPr="00DA341C">
          <w:rPr>
            <w:rFonts w:asciiTheme="minorBidi" w:eastAsia="Times New Roman" w:hAnsiTheme="minorBidi"/>
            <w:sz w:val="32"/>
            <w:szCs w:val="32"/>
            <w:lang w:val="en-US"/>
            <w:rPrChange w:id="2482" w:author="יוני גרינברג" w:date="2026-01-06T11:57:00Z">
              <w:rPr>
                <w:rFonts w:asciiTheme="minorBidi" w:eastAsia="Times New Roman" w:hAnsiTheme="minorBidi"/>
                <w:sz w:val="24"/>
                <w:szCs w:val="24"/>
                <w:lang w:val="en-US"/>
              </w:rPr>
            </w:rPrChange>
          </w:rPr>
          <w:t xml:space="preserve"> testing</w:t>
        </w:r>
        <w:del w:id="2483" w:author="יוני גרינברג" w:date="2026-01-06T11:56:00Z">
          <w:r w:rsidR="00EA10D1" w:rsidRPr="00DA341C" w:rsidDel="00DA341C">
            <w:rPr>
              <w:rFonts w:asciiTheme="minorBidi" w:eastAsia="Times New Roman" w:hAnsiTheme="minorBidi"/>
              <w:sz w:val="32"/>
              <w:szCs w:val="32"/>
              <w:lang w:val="en-US"/>
              <w:rPrChange w:id="2484" w:author="יוני גרינברג" w:date="2026-01-06T11:57:00Z">
                <w:rPr>
                  <w:rFonts w:asciiTheme="minorBidi" w:eastAsia="Times New Roman" w:hAnsiTheme="minorBidi"/>
                  <w:sz w:val="24"/>
                  <w:szCs w:val="24"/>
                  <w:lang w:val="en-US"/>
                </w:rPr>
              </w:rPrChange>
            </w:rPr>
            <w:delText>:</w:delText>
          </w:r>
        </w:del>
      </w:ins>
    </w:p>
    <w:p w14:paraId="3AF48523" w14:textId="421F048C" w:rsidR="00EA10D1" w:rsidRPr="00DA341C" w:rsidRDefault="00EA10D1" w:rsidP="00217392">
      <w:pPr>
        <w:shd w:val="clear" w:color="auto" w:fill="FFFFFF"/>
        <w:spacing w:after="120"/>
        <w:ind w:right="580"/>
        <w:rPr>
          <w:ins w:id="2485" w:author="בר הרוש" w:date="2026-01-03T22:32:00Z"/>
          <w:rFonts w:asciiTheme="minorBidi" w:eastAsia="Times New Roman" w:hAnsiTheme="minorBidi"/>
          <w:sz w:val="24"/>
          <w:szCs w:val="24"/>
          <w:lang w:val="en-US"/>
        </w:rPr>
        <w:pPrChange w:id="2486" w:author="יוני גרינברג" w:date="2026-01-07T12:01:00Z" w16du:dateUtc="2026-01-07T10:01:00Z">
          <w:pPr>
            <w:shd w:val="clear" w:color="auto" w:fill="FFFFFF"/>
            <w:spacing w:after="120"/>
            <w:ind w:left="1080" w:right="580"/>
          </w:pPr>
        </w:pPrChange>
      </w:pPr>
      <w:ins w:id="2487" w:author="בר הרוש" w:date="2026-01-03T22:32:00Z">
        <w:r w:rsidRPr="00DA341C">
          <w:rPr>
            <w:rFonts w:asciiTheme="minorBidi" w:eastAsia="Times New Roman" w:hAnsiTheme="minorBidi"/>
            <w:b/>
            <w:bCs/>
            <w:sz w:val="24"/>
            <w:szCs w:val="24"/>
            <w:lang w:val="en-US"/>
          </w:rPr>
          <w:t>6.1. Bit Packing and Fragmentation Logic</w:t>
        </w:r>
      </w:ins>
    </w:p>
    <w:p w14:paraId="51A4558C" w14:textId="77777777" w:rsidR="00EA10D1" w:rsidRPr="00DA341C" w:rsidRDefault="00EA10D1" w:rsidP="00C1643B">
      <w:pPr>
        <w:numPr>
          <w:ilvl w:val="0"/>
          <w:numId w:val="15"/>
        </w:numPr>
        <w:shd w:val="clear" w:color="auto" w:fill="FFFFFF"/>
        <w:spacing w:after="120"/>
        <w:ind w:left="1440" w:right="580"/>
        <w:rPr>
          <w:ins w:id="2488" w:author="בר הרוש" w:date="2026-01-03T22:32:00Z"/>
          <w:rFonts w:asciiTheme="minorBidi" w:eastAsia="Times New Roman" w:hAnsiTheme="minorBidi"/>
          <w:sz w:val="24"/>
          <w:szCs w:val="24"/>
          <w:lang w:val="en-US"/>
        </w:rPr>
        <w:pPrChange w:id="2489" w:author="יוני גרינברג" w:date="2026-01-07T12:19:00Z" w16du:dateUtc="2026-01-07T10:19:00Z">
          <w:pPr>
            <w:numPr>
              <w:numId w:val="15"/>
            </w:numPr>
            <w:shd w:val="clear" w:color="auto" w:fill="FFFFFF"/>
            <w:tabs>
              <w:tab w:val="num" w:pos="720"/>
            </w:tabs>
            <w:spacing w:after="120"/>
            <w:ind w:left="720" w:right="580" w:hanging="360"/>
          </w:pPr>
        </w:pPrChange>
      </w:pPr>
      <w:ins w:id="2490"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ins>
    </w:p>
    <w:p w14:paraId="2872C0CA" w14:textId="77777777" w:rsidR="00EA10D1" w:rsidRPr="00DA341C" w:rsidRDefault="00EA10D1" w:rsidP="00C1643B">
      <w:pPr>
        <w:numPr>
          <w:ilvl w:val="0"/>
          <w:numId w:val="15"/>
        </w:numPr>
        <w:shd w:val="clear" w:color="auto" w:fill="FFFFFF"/>
        <w:spacing w:after="120"/>
        <w:ind w:left="1440" w:right="580"/>
        <w:rPr>
          <w:ins w:id="2491" w:author="בר הרוש" w:date="2026-01-03T22:32:00Z"/>
          <w:rFonts w:asciiTheme="minorBidi" w:eastAsia="Times New Roman" w:hAnsiTheme="minorBidi"/>
          <w:sz w:val="24"/>
          <w:szCs w:val="24"/>
          <w:lang w:val="en-US"/>
        </w:rPr>
        <w:pPrChange w:id="2492" w:author="יוני גרינברג" w:date="2026-01-07T12:19:00Z" w16du:dateUtc="2026-01-07T10:19:00Z">
          <w:pPr>
            <w:numPr>
              <w:numId w:val="15"/>
            </w:numPr>
            <w:shd w:val="clear" w:color="auto" w:fill="FFFFFF"/>
            <w:tabs>
              <w:tab w:val="num" w:pos="720"/>
            </w:tabs>
            <w:spacing w:after="120"/>
            <w:ind w:left="720" w:right="580" w:hanging="360"/>
          </w:pPr>
        </w:pPrChange>
      </w:pPr>
      <w:ins w:id="2493"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ins>
    </w:p>
    <w:p w14:paraId="555AD28F" w14:textId="77777777" w:rsidR="00EA10D1" w:rsidRPr="00DA341C" w:rsidRDefault="00EA10D1" w:rsidP="00C1643B">
      <w:pPr>
        <w:numPr>
          <w:ilvl w:val="0"/>
          <w:numId w:val="15"/>
        </w:numPr>
        <w:shd w:val="clear" w:color="auto" w:fill="FFFFFF"/>
        <w:spacing w:after="120"/>
        <w:ind w:left="1440" w:right="580"/>
        <w:rPr>
          <w:ins w:id="2494" w:author="בר הרוש" w:date="2026-01-03T22:32:00Z"/>
          <w:rFonts w:asciiTheme="minorBidi" w:eastAsia="Times New Roman" w:hAnsiTheme="minorBidi"/>
          <w:sz w:val="24"/>
          <w:szCs w:val="24"/>
          <w:lang w:val="en-US"/>
        </w:rPr>
        <w:pPrChange w:id="2495" w:author="יוני גרינברג" w:date="2026-01-07T12:19:00Z" w16du:dateUtc="2026-01-07T10:19:00Z">
          <w:pPr>
            <w:numPr>
              <w:numId w:val="15"/>
            </w:numPr>
            <w:shd w:val="clear" w:color="auto" w:fill="FFFFFF"/>
            <w:tabs>
              <w:tab w:val="num" w:pos="720"/>
            </w:tabs>
            <w:spacing w:after="120"/>
            <w:ind w:left="720" w:right="580" w:hanging="360"/>
          </w:pPr>
        </w:pPrChange>
      </w:pPr>
      <w:ins w:id="2496"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ins>
    </w:p>
    <w:p w14:paraId="184C953D" w14:textId="42CA5D25" w:rsidR="00EA10D1" w:rsidRPr="00DA341C" w:rsidRDefault="00EA10D1" w:rsidP="00217392">
      <w:pPr>
        <w:shd w:val="clear" w:color="auto" w:fill="FFFFFF"/>
        <w:spacing w:after="120"/>
        <w:ind w:right="580"/>
        <w:rPr>
          <w:ins w:id="2497" w:author="בר הרוש" w:date="2026-01-03T22:32:00Z"/>
          <w:rFonts w:asciiTheme="minorBidi" w:eastAsia="Times New Roman" w:hAnsiTheme="minorBidi"/>
          <w:sz w:val="24"/>
          <w:szCs w:val="24"/>
          <w:lang w:val="en-US"/>
        </w:rPr>
        <w:pPrChange w:id="2498" w:author="יוני גרינברג" w:date="2026-01-07T12:01:00Z" w16du:dateUtc="2026-01-07T10:01:00Z">
          <w:pPr>
            <w:shd w:val="clear" w:color="auto" w:fill="FFFFFF"/>
            <w:spacing w:after="120"/>
            <w:ind w:left="1080" w:right="580"/>
          </w:pPr>
        </w:pPrChange>
      </w:pPr>
      <w:ins w:id="2499" w:author="בר הרוש" w:date="2026-01-03T22:33:00Z">
        <w:r w:rsidRPr="00DA341C">
          <w:rPr>
            <w:rFonts w:asciiTheme="minorBidi" w:eastAsia="Times New Roman" w:hAnsiTheme="minorBidi"/>
            <w:b/>
            <w:bCs/>
            <w:sz w:val="24"/>
            <w:szCs w:val="24"/>
            <w:lang w:val="en-US"/>
          </w:rPr>
          <w:t>6</w:t>
        </w:r>
      </w:ins>
      <w:ins w:id="2500" w:author="בר הרוש" w:date="2026-01-03T22:32:00Z">
        <w:r w:rsidRPr="00DA341C">
          <w:rPr>
            <w:rFonts w:asciiTheme="minorBidi" w:eastAsia="Times New Roman" w:hAnsiTheme="minorBidi"/>
            <w:b/>
            <w:bCs/>
            <w:sz w:val="24"/>
            <w:szCs w:val="24"/>
            <w:lang w:val="en-US"/>
          </w:rPr>
          <w:t>.1.1. Checksum Calculation Accuracy</w:t>
        </w:r>
      </w:ins>
    </w:p>
    <w:p w14:paraId="4D05FE1B" w14:textId="77777777" w:rsidR="00EA10D1" w:rsidRPr="00DA341C" w:rsidRDefault="00EA10D1" w:rsidP="00C1643B">
      <w:pPr>
        <w:numPr>
          <w:ilvl w:val="0"/>
          <w:numId w:val="16"/>
        </w:numPr>
        <w:shd w:val="clear" w:color="auto" w:fill="FFFFFF"/>
        <w:spacing w:after="120"/>
        <w:ind w:left="1440" w:right="580"/>
        <w:rPr>
          <w:ins w:id="2501" w:author="בר הרוש" w:date="2026-01-03T22:32:00Z"/>
          <w:rFonts w:asciiTheme="minorBidi" w:eastAsia="Times New Roman" w:hAnsiTheme="minorBidi"/>
          <w:sz w:val="24"/>
          <w:szCs w:val="24"/>
          <w:lang w:val="en-US"/>
        </w:rPr>
        <w:pPrChange w:id="2502" w:author="יוני גרינברג" w:date="2026-01-07T12:19:00Z" w16du:dateUtc="2026-01-07T10:19:00Z">
          <w:pPr>
            <w:numPr>
              <w:numId w:val="16"/>
            </w:numPr>
            <w:shd w:val="clear" w:color="auto" w:fill="FFFFFF"/>
            <w:tabs>
              <w:tab w:val="num" w:pos="720"/>
            </w:tabs>
            <w:spacing w:after="120"/>
            <w:ind w:left="720" w:right="580" w:hanging="360"/>
          </w:pPr>
        </w:pPrChange>
      </w:pPr>
      <w:ins w:id="2503"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ins>
    </w:p>
    <w:p w14:paraId="79F22D71" w14:textId="77777777" w:rsidR="00EA10D1" w:rsidRPr="00DA341C" w:rsidRDefault="00EA10D1" w:rsidP="00C1643B">
      <w:pPr>
        <w:numPr>
          <w:ilvl w:val="0"/>
          <w:numId w:val="16"/>
        </w:numPr>
        <w:shd w:val="clear" w:color="auto" w:fill="FFFFFF"/>
        <w:spacing w:after="120"/>
        <w:ind w:left="1440" w:right="580"/>
        <w:rPr>
          <w:ins w:id="2504" w:author="בר הרוש" w:date="2026-01-03T22:32:00Z"/>
          <w:rFonts w:asciiTheme="minorBidi" w:eastAsia="Times New Roman" w:hAnsiTheme="minorBidi"/>
          <w:sz w:val="24"/>
          <w:szCs w:val="24"/>
          <w:lang w:val="en-US"/>
        </w:rPr>
        <w:pPrChange w:id="2505" w:author="יוני גרינברג" w:date="2026-01-07T12:19:00Z" w16du:dateUtc="2026-01-07T10:19:00Z">
          <w:pPr>
            <w:numPr>
              <w:numId w:val="16"/>
            </w:numPr>
            <w:shd w:val="clear" w:color="auto" w:fill="FFFFFF"/>
            <w:tabs>
              <w:tab w:val="num" w:pos="720"/>
            </w:tabs>
            <w:spacing w:after="120"/>
            <w:ind w:left="720" w:right="580" w:hanging="360"/>
          </w:pPr>
        </w:pPrChange>
      </w:pPr>
      <w:ins w:id="2506"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ins>
    </w:p>
    <w:p w14:paraId="5AC64DDF" w14:textId="77777777" w:rsidR="00EA10D1" w:rsidRPr="00DA341C" w:rsidRDefault="00EA10D1" w:rsidP="00C1643B">
      <w:pPr>
        <w:numPr>
          <w:ilvl w:val="0"/>
          <w:numId w:val="16"/>
        </w:numPr>
        <w:shd w:val="clear" w:color="auto" w:fill="FFFFFF"/>
        <w:spacing w:after="120"/>
        <w:ind w:left="1440" w:right="580"/>
        <w:rPr>
          <w:ins w:id="2507" w:author="בר הרוש" w:date="2026-01-03T22:32:00Z"/>
          <w:rFonts w:asciiTheme="minorBidi" w:eastAsia="Times New Roman" w:hAnsiTheme="minorBidi"/>
          <w:sz w:val="24"/>
          <w:szCs w:val="24"/>
          <w:lang w:val="en-US"/>
        </w:rPr>
        <w:pPrChange w:id="2508" w:author="יוני גרינברג" w:date="2026-01-07T12:19:00Z" w16du:dateUtc="2026-01-07T10:19:00Z">
          <w:pPr>
            <w:numPr>
              <w:numId w:val="16"/>
            </w:numPr>
            <w:shd w:val="clear" w:color="auto" w:fill="FFFFFF"/>
            <w:tabs>
              <w:tab w:val="num" w:pos="720"/>
            </w:tabs>
            <w:spacing w:after="120"/>
            <w:ind w:left="720" w:right="580" w:hanging="360"/>
          </w:pPr>
        </w:pPrChange>
      </w:pPr>
      <w:ins w:id="2509"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ins>
    </w:p>
    <w:p w14:paraId="04A64DBD" w14:textId="0020F515" w:rsidR="00EA10D1" w:rsidRPr="00DA341C" w:rsidRDefault="00EA10D1" w:rsidP="00217392">
      <w:pPr>
        <w:shd w:val="clear" w:color="auto" w:fill="FFFFFF"/>
        <w:spacing w:after="120"/>
        <w:ind w:right="580"/>
        <w:rPr>
          <w:ins w:id="2510" w:author="בר הרוש" w:date="2026-01-03T22:32:00Z"/>
          <w:rFonts w:asciiTheme="minorBidi" w:eastAsia="Times New Roman" w:hAnsiTheme="minorBidi"/>
          <w:sz w:val="24"/>
          <w:szCs w:val="24"/>
          <w:lang w:val="en-US"/>
        </w:rPr>
        <w:pPrChange w:id="2511" w:author="יוני גרינברג" w:date="2026-01-07T12:01:00Z" w16du:dateUtc="2026-01-07T10:01:00Z">
          <w:pPr>
            <w:shd w:val="clear" w:color="auto" w:fill="FFFFFF"/>
            <w:spacing w:after="120"/>
            <w:ind w:left="1080" w:right="580"/>
          </w:pPr>
        </w:pPrChange>
      </w:pPr>
      <w:ins w:id="2512" w:author="בר הרוש" w:date="2026-01-03T22:33:00Z">
        <w:r w:rsidRPr="00DA341C">
          <w:rPr>
            <w:rFonts w:asciiTheme="minorBidi" w:eastAsia="Times New Roman" w:hAnsiTheme="minorBidi"/>
            <w:b/>
            <w:bCs/>
            <w:sz w:val="24"/>
            <w:szCs w:val="24"/>
            <w:lang w:val="en-US"/>
          </w:rPr>
          <w:t>6</w:t>
        </w:r>
      </w:ins>
      <w:ins w:id="2513" w:author="בר הרוש" w:date="2026-01-03T22:32:00Z">
        <w:r w:rsidRPr="00DA341C">
          <w:rPr>
            <w:rFonts w:asciiTheme="minorBidi" w:eastAsia="Times New Roman" w:hAnsiTheme="minorBidi"/>
            <w:b/>
            <w:bCs/>
            <w:sz w:val="24"/>
            <w:szCs w:val="24"/>
            <w:lang w:val="en-US"/>
          </w:rPr>
          <w:t>.1.2 Packet Serialization</w:t>
        </w:r>
      </w:ins>
    </w:p>
    <w:p w14:paraId="7B010A72" w14:textId="77777777" w:rsidR="00EA10D1" w:rsidRPr="00DA341C" w:rsidRDefault="00EA10D1" w:rsidP="00C1643B">
      <w:pPr>
        <w:numPr>
          <w:ilvl w:val="0"/>
          <w:numId w:val="17"/>
        </w:numPr>
        <w:shd w:val="clear" w:color="auto" w:fill="FFFFFF"/>
        <w:spacing w:after="120"/>
        <w:ind w:left="1440" w:right="580"/>
        <w:rPr>
          <w:ins w:id="2514" w:author="בר הרוש" w:date="2026-01-03T22:32:00Z"/>
          <w:rFonts w:asciiTheme="minorBidi" w:eastAsia="Times New Roman" w:hAnsiTheme="minorBidi"/>
          <w:sz w:val="24"/>
          <w:szCs w:val="24"/>
          <w:lang w:val="en-US"/>
        </w:rPr>
        <w:pPrChange w:id="2515" w:author="יוני גרינברג" w:date="2026-01-07T12:19:00Z" w16du:dateUtc="2026-01-07T10:19:00Z">
          <w:pPr>
            <w:numPr>
              <w:numId w:val="17"/>
            </w:numPr>
            <w:shd w:val="clear" w:color="auto" w:fill="FFFFFF"/>
            <w:tabs>
              <w:tab w:val="num" w:pos="720"/>
            </w:tabs>
            <w:spacing w:after="120"/>
            <w:ind w:left="720" w:right="580" w:hanging="360"/>
          </w:pPr>
        </w:pPrChange>
      </w:pPr>
      <w:ins w:id="2516"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ins>
    </w:p>
    <w:p w14:paraId="71FABFDB" w14:textId="77777777" w:rsidR="00EA10D1" w:rsidRPr="00DA341C" w:rsidRDefault="00EA10D1" w:rsidP="00C1643B">
      <w:pPr>
        <w:numPr>
          <w:ilvl w:val="0"/>
          <w:numId w:val="17"/>
        </w:numPr>
        <w:shd w:val="clear" w:color="auto" w:fill="FFFFFF"/>
        <w:spacing w:after="120"/>
        <w:ind w:left="1440" w:right="580"/>
        <w:rPr>
          <w:ins w:id="2517" w:author="בר הרוש" w:date="2026-01-03T22:32:00Z"/>
          <w:rFonts w:asciiTheme="minorBidi" w:eastAsia="Times New Roman" w:hAnsiTheme="minorBidi"/>
          <w:sz w:val="24"/>
          <w:szCs w:val="24"/>
          <w:lang w:val="en-US"/>
        </w:rPr>
        <w:pPrChange w:id="2518" w:author="יוני גרינברג" w:date="2026-01-07T12:19:00Z" w16du:dateUtc="2026-01-07T10:19:00Z">
          <w:pPr>
            <w:numPr>
              <w:numId w:val="17"/>
            </w:numPr>
            <w:shd w:val="clear" w:color="auto" w:fill="FFFFFF"/>
            <w:tabs>
              <w:tab w:val="num" w:pos="720"/>
            </w:tabs>
            <w:spacing w:after="120"/>
            <w:ind w:left="720" w:right="580" w:hanging="360"/>
          </w:pPr>
        </w:pPrChange>
      </w:pPr>
      <w:ins w:id="2519"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string "TEST" to the serializer. Inspect the output bit array.</w:t>
        </w:r>
      </w:ins>
    </w:p>
    <w:p w14:paraId="3B9F2BEC" w14:textId="77777777" w:rsidR="00EA10D1" w:rsidRPr="00DA341C" w:rsidRDefault="00EA10D1" w:rsidP="00C1643B">
      <w:pPr>
        <w:numPr>
          <w:ilvl w:val="0"/>
          <w:numId w:val="17"/>
        </w:numPr>
        <w:shd w:val="clear" w:color="auto" w:fill="FFFFFF"/>
        <w:spacing w:after="120"/>
        <w:ind w:left="1440" w:right="580"/>
        <w:rPr>
          <w:ins w:id="2520" w:author="בר הרוש" w:date="2026-01-03T22:32:00Z"/>
          <w:rFonts w:asciiTheme="minorBidi" w:eastAsia="Times New Roman" w:hAnsiTheme="minorBidi"/>
          <w:sz w:val="24"/>
          <w:szCs w:val="24"/>
          <w:lang w:val="en-US"/>
        </w:rPr>
        <w:pPrChange w:id="2521" w:author="יוני גרינברג" w:date="2026-01-07T12:19:00Z" w16du:dateUtc="2026-01-07T10:19:00Z">
          <w:pPr>
            <w:numPr>
              <w:numId w:val="17"/>
            </w:numPr>
            <w:shd w:val="clear" w:color="auto" w:fill="FFFFFF"/>
            <w:tabs>
              <w:tab w:val="num" w:pos="720"/>
            </w:tabs>
            <w:spacing w:after="120"/>
            <w:ind w:left="720" w:right="580" w:hanging="360"/>
          </w:pPr>
        </w:pPrChange>
      </w:pPr>
      <w:ins w:id="2522"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ins>
    </w:p>
    <w:p w14:paraId="6464BDD8" w14:textId="5CF62525" w:rsidR="00EA10D1" w:rsidRPr="00DA341C" w:rsidRDefault="00EA10D1" w:rsidP="00217392">
      <w:pPr>
        <w:shd w:val="clear" w:color="auto" w:fill="FFFFFF"/>
        <w:spacing w:after="120"/>
        <w:ind w:right="580"/>
        <w:rPr>
          <w:ins w:id="2523" w:author="בר הרוש" w:date="2026-01-03T22:32:00Z"/>
          <w:rFonts w:asciiTheme="minorBidi" w:eastAsia="Times New Roman" w:hAnsiTheme="minorBidi"/>
          <w:sz w:val="24"/>
          <w:szCs w:val="24"/>
          <w:lang w:val="en-US"/>
        </w:rPr>
        <w:pPrChange w:id="2524" w:author="יוני גרינברג" w:date="2026-01-07T12:01:00Z" w16du:dateUtc="2026-01-07T10:01:00Z">
          <w:pPr>
            <w:shd w:val="clear" w:color="auto" w:fill="FFFFFF"/>
            <w:spacing w:after="120"/>
            <w:ind w:left="1080" w:right="580"/>
          </w:pPr>
        </w:pPrChange>
      </w:pPr>
      <w:ins w:id="2525" w:author="בר הרוש" w:date="2026-01-03T22:33:00Z">
        <w:r w:rsidRPr="00DA341C">
          <w:rPr>
            <w:rFonts w:asciiTheme="minorBidi" w:eastAsia="Times New Roman" w:hAnsiTheme="minorBidi"/>
            <w:b/>
            <w:bCs/>
            <w:sz w:val="24"/>
            <w:szCs w:val="24"/>
            <w:lang w:val="en-US"/>
          </w:rPr>
          <w:t>6</w:t>
        </w:r>
      </w:ins>
      <w:ins w:id="2526" w:author="בר הרוש" w:date="2026-01-03T22:32:00Z">
        <w:r w:rsidRPr="00DA341C">
          <w:rPr>
            <w:rFonts w:asciiTheme="minorBidi" w:eastAsia="Times New Roman" w:hAnsiTheme="minorBidi"/>
            <w:b/>
            <w:bCs/>
            <w:sz w:val="24"/>
            <w:szCs w:val="24"/>
            <w:lang w:val="en-US"/>
          </w:rPr>
          <w:t>.1.3 Frequency Analysis Algorithm</w:t>
        </w:r>
      </w:ins>
    </w:p>
    <w:p w14:paraId="07D401C1" w14:textId="77777777" w:rsidR="00EA10D1" w:rsidRPr="00DA341C" w:rsidRDefault="00EA10D1" w:rsidP="00C1643B">
      <w:pPr>
        <w:numPr>
          <w:ilvl w:val="0"/>
          <w:numId w:val="18"/>
        </w:numPr>
        <w:shd w:val="clear" w:color="auto" w:fill="FFFFFF"/>
        <w:spacing w:after="120"/>
        <w:ind w:left="1440" w:right="580"/>
        <w:rPr>
          <w:ins w:id="2527" w:author="בר הרוש" w:date="2026-01-03T22:32:00Z"/>
          <w:rFonts w:asciiTheme="minorBidi" w:eastAsia="Times New Roman" w:hAnsiTheme="minorBidi"/>
          <w:sz w:val="24"/>
          <w:szCs w:val="24"/>
          <w:lang w:val="en-US"/>
        </w:rPr>
        <w:pPrChange w:id="2528" w:author="יוני גרינברג" w:date="2026-01-07T12:19:00Z" w16du:dateUtc="2026-01-07T10:19:00Z">
          <w:pPr>
            <w:numPr>
              <w:numId w:val="18"/>
            </w:numPr>
            <w:shd w:val="clear" w:color="auto" w:fill="FFFFFF"/>
            <w:tabs>
              <w:tab w:val="num" w:pos="720"/>
            </w:tabs>
            <w:spacing w:after="120"/>
            <w:ind w:left="720" w:right="580" w:hanging="360"/>
          </w:pPr>
        </w:pPrChange>
      </w:pPr>
      <w:ins w:id="2529"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ins>
    </w:p>
    <w:p w14:paraId="6B540D5F" w14:textId="77777777" w:rsidR="00EA10D1" w:rsidRPr="00DA341C" w:rsidRDefault="00EA10D1" w:rsidP="00C1643B">
      <w:pPr>
        <w:numPr>
          <w:ilvl w:val="0"/>
          <w:numId w:val="18"/>
        </w:numPr>
        <w:shd w:val="clear" w:color="auto" w:fill="FFFFFF"/>
        <w:spacing w:after="120"/>
        <w:ind w:left="1440" w:right="580"/>
        <w:rPr>
          <w:ins w:id="2530" w:author="בר הרוש" w:date="2026-01-03T22:32:00Z"/>
          <w:rFonts w:asciiTheme="minorBidi" w:eastAsia="Times New Roman" w:hAnsiTheme="minorBidi"/>
          <w:sz w:val="24"/>
          <w:szCs w:val="24"/>
          <w:lang w:val="en-US"/>
        </w:rPr>
        <w:pPrChange w:id="2531" w:author="יוני גרינברג" w:date="2026-01-07T12:19:00Z" w16du:dateUtc="2026-01-07T10:19:00Z">
          <w:pPr>
            <w:numPr>
              <w:numId w:val="18"/>
            </w:numPr>
            <w:shd w:val="clear" w:color="auto" w:fill="FFFFFF"/>
            <w:tabs>
              <w:tab w:val="num" w:pos="720"/>
            </w:tabs>
            <w:spacing w:after="120"/>
            <w:ind w:left="720" w:right="580" w:hanging="360"/>
          </w:pPr>
        </w:pPrChange>
      </w:pPr>
      <w:ins w:id="2532"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ins>
    </w:p>
    <w:p w14:paraId="1291E190" w14:textId="77777777" w:rsidR="00EA10D1" w:rsidRPr="00DA341C" w:rsidRDefault="00EA10D1" w:rsidP="00C1643B">
      <w:pPr>
        <w:numPr>
          <w:ilvl w:val="0"/>
          <w:numId w:val="18"/>
        </w:numPr>
        <w:shd w:val="clear" w:color="auto" w:fill="FFFFFF"/>
        <w:spacing w:after="120"/>
        <w:ind w:left="1440" w:right="580"/>
        <w:rPr>
          <w:ins w:id="2533" w:author="בר הרוש" w:date="2026-01-03T22:32:00Z"/>
          <w:rFonts w:asciiTheme="minorBidi" w:eastAsia="Times New Roman" w:hAnsiTheme="minorBidi"/>
          <w:sz w:val="24"/>
          <w:szCs w:val="24"/>
          <w:lang w:val="en-US"/>
        </w:rPr>
        <w:pPrChange w:id="2534" w:author="יוני גרינברג" w:date="2026-01-07T12:19:00Z" w16du:dateUtc="2026-01-07T10:19:00Z">
          <w:pPr>
            <w:numPr>
              <w:numId w:val="18"/>
            </w:numPr>
            <w:shd w:val="clear" w:color="auto" w:fill="FFFFFF"/>
            <w:tabs>
              <w:tab w:val="num" w:pos="720"/>
            </w:tabs>
            <w:spacing w:after="120"/>
            <w:ind w:left="720" w:right="580" w:hanging="360"/>
          </w:pPr>
        </w:pPrChange>
      </w:pPr>
      <w:ins w:id="2535" w:author="בר הרוש" w:date="2026-01-03T22:32:00Z">
        <w:r w:rsidRPr="00DA341C">
          <w:rPr>
            <w:rFonts w:asciiTheme="minorBidi" w:eastAsia="Times New Roman" w:hAnsiTheme="minorBidi"/>
            <w:b/>
            <w:bCs/>
            <w:sz w:val="24"/>
            <w:szCs w:val="24"/>
            <w:lang w:val="en-US"/>
          </w:rPr>
          <w:lastRenderedPageBreak/>
          <w:t>Success Criteria:</w:t>
        </w:r>
        <w:r w:rsidRPr="00DA341C">
          <w:rPr>
            <w:rFonts w:asciiTheme="minorBidi" w:eastAsia="Times New Roman" w:hAnsiTheme="minorBidi"/>
            <w:sz w:val="24"/>
            <w:szCs w:val="24"/>
            <w:lang w:val="en-US"/>
          </w:rPr>
          <w:t xml:space="preserve"> The algorithm must return a significantly higher magnitude for the 18kHz bin compared to the 20kHz bin.</w:t>
        </w:r>
      </w:ins>
    </w:p>
    <w:p w14:paraId="01870218" w14:textId="164195A3" w:rsidR="00EA10D1" w:rsidRPr="00DA341C" w:rsidRDefault="00EA10D1" w:rsidP="00217392">
      <w:pPr>
        <w:shd w:val="clear" w:color="auto" w:fill="FFFFFF"/>
        <w:spacing w:after="120"/>
        <w:ind w:right="580"/>
        <w:rPr>
          <w:ins w:id="2536" w:author="בר הרוש" w:date="2026-01-03T22:32:00Z"/>
          <w:rFonts w:asciiTheme="minorBidi" w:eastAsia="Times New Roman" w:hAnsiTheme="minorBidi"/>
          <w:b/>
          <w:bCs/>
          <w:sz w:val="24"/>
          <w:szCs w:val="24"/>
          <w:lang w:val="en-US"/>
        </w:rPr>
        <w:pPrChange w:id="2537" w:author="יוני גרינברג" w:date="2026-01-07T12:01:00Z" w16du:dateUtc="2026-01-07T10:01:00Z">
          <w:pPr>
            <w:shd w:val="clear" w:color="auto" w:fill="FFFFFF"/>
            <w:spacing w:after="120"/>
            <w:ind w:left="1080" w:right="580"/>
          </w:pPr>
        </w:pPrChange>
      </w:pPr>
      <w:ins w:id="2538" w:author="בר הרוש" w:date="2026-01-03T22:33:00Z">
        <w:r w:rsidRPr="00DA341C">
          <w:rPr>
            <w:rFonts w:asciiTheme="minorBidi" w:eastAsia="Times New Roman" w:hAnsiTheme="minorBidi"/>
            <w:b/>
            <w:bCs/>
            <w:sz w:val="24"/>
            <w:szCs w:val="24"/>
            <w:lang w:val="en-US"/>
          </w:rPr>
          <w:t>6</w:t>
        </w:r>
      </w:ins>
      <w:ins w:id="2539" w:author="בר הרוש" w:date="2026-01-03T22:32:00Z">
        <w:r w:rsidRPr="00DA341C">
          <w:rPr>
            <w:rFonts w:asciiTheme="minorBidi" w:eastAsia="Times New Roman" w:hAnsiTheme="minorBidi"/>
            <w:b/>
            <w:bCs/>
            <w:sz w:val="24"/>
            <w:szCs w:val="24"/>
            <w:lang w:val="en-US"/>
          </w:rPr>
          <w:t xml:space="preserve">.2 Physical Layer Testing </w:t>
        </w:r>
      </w:ins>
    </w:p>
    <w:p w14:paraId="33680FB6" w14:textId="5F8A4DF7" w:rsidR="00EA10D1" w:rsidRPr="00DA341C" w:rsidRDefault="00EA10D1" w:rsidP="00217392">
      <w:pPr>
        <w:shd w:val="clear" w:color="auto" w:fill="FFFFFF"/>
        <w:spacing w:after="120"/>
        <w:ind w:right="580"/>
        <w:rPr>
          <w:ins w:id="2540" w:author="בר הרוש" w:date="2026-01-03T22:32:00Z"/>
          <w:rFonts w:asciiTheme="minorBidi" w:eastAsia="Times New Roman" w:hAnsiTheme="minorBidi"/>
          <w:sz w:val="24"/>
          <w:szCs w:val="24"/>
          <w:lang w:val="en-US"/>
        </w:rPr>
        <w:pPrChange w:id="2541" w:author="יוני גרינברג" w:date="2026-01-07T12:01:00Z" w16du:dateUtc="2026-01-07T10:01:00Z">
          <w:pPr>
            <w:shd w:val="clear" w:color="auto" w:fill="FFFFFF"/>
            <w:spacing w:after="120"/>
            <w:ind w:left="1080" w:right="580"/>
          </w:pPr>
        </w:pPrChange>
      </w:pPr>
      <w:ins w:id="2542" w:author="בר הרוש" w:date="2026-01-03T22:33:00Z">
        <w:r w:rsidRPr="00DA341C">
          <w:rPr>
            <w:rFonts w:asciiTheme="minorBidi" w:eastAsia="Times New Roman" w:hAnsiTheme="minorBidi"/>
            <w:b/>
            <w:bCs/>
            <w:sz w:val="24"/>
            <w:szCs w:val="24"/>
            <w:lang w:val="en-US"/>
          </w:rPr>
          <w:t>6</w:t>
        </w:r>
      </w:ins>
      <w:ins w:id="2543" w:author="בר הרוש" w:date="2026-01-03T22:32:00Z">
        <w:r w:rsidRPr="00DA341C">
          <w:rPr>
            <w:rFonts w:asciiTheme="minorBidi" w:eastAsia="Times New Roman" w:hAnsiTheme="minorBidi"/>
            <w:b/>
            <w:bCs/>
            <w:sz w:val="24"/>
            <w:szCs w:val="24"/>
            <w:lang w:val="en-US"/>
          </w:rPr>
          <w:t>.2.1. Bit Duration and Timing</w:t>
        </w:r>
      </w:ins>
    </w:p>
    <w:p w14:paraId="3A2F8D6A" w14:textId="77777777" w:rsidR="00EA10D1" w:rsidRPr="00DA341C" w:rsidRDefault="00EA10D1" w:rsidP="00C1643B">
      <w:pPr>
        <w:numPr>
          <w:ilvl w:val="0"/>
          <w:numId w:val="19"/>
        </w:numPr>
        <w:shd w:val="clear" w:color="auto" w:fill="FFFFFF"/>
        <w:spacing w:after="120"/>
        <w:ind w:left="1440" w:right="580"/>
        <w:rPr>
          <w:ins w:id="2544" w:author="בר הרוש" w:date="2026-01-03T22:32:00Z"/>
          <w:rFonts w:asciiTheme="minorBidi" w:eastAsia="Times New Roman" w:hAnsiTheme="minorBidi"/>
          <w:sz w:val="24"/>
          <w:szCs w:val="24"/>
          <w:lang w:val="en-US"/>
        </w:rPr>
        <w:pPrChange w:id="2545" w:author="יוני גרינברג" w:date="2026-01-07T12:19:00Z" w16du:dateUtc="2026-01-07T10:19:00Z">
          <w:pPr>
            <w:numPr>
              <w:numId w:val="19"/>
            </w:numPr>
            <w:shd w:val="clear" w:color="auto" w:fill="FFFFFF"/>
            <w:tabs>
              <w:tab w:val="num" w:pos="720"/>
            </w:tabs>
            <w:spacing w:after="120"/>
            <w:ind w:left="720" w:right="580" w:hanging="360"/>
          </w:pPr>
        </w:pPrChange>
      </w:pPr>
      <w:ins w:id="2546"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ins>
    </w:p>
    <w:p w14:paraId="4D50E7BF" w14:textId="77777777" w:rsidR="00EA10D1" w:rsidRPr="00DA341C" w:rsidRDefault="00EA10D1" w:rsidP="00C1643B">
      <w:pPr>
        <w:numPr>
          <w:ilvl w:val="0"/>
          <w:numId w:val="19"/>
        </w:numPr>
        <w:shd w:val="clear" w:color="auto" w:fill="FFFFFF"/>
        <w:spacing w:after="120"/>
        <w:ind w:left="1440" w:right="580"/>
        <w:rPr>
          <w:ins w:id="2547" w:author="בר הרוש" w:date="2026-01-03T22:32:00Z"/>
          <w:rFonts w:asciiTheme="minorBidi" w:eastAsia="Times New Roman" w:hAnsiTheme="minorBidi"/>
          <w:sz w:val="24"/>
          <w:szCs w:val="24"/>
          <w:lang w:val="en-US"/>
        </w:rPr>
        <w:pPrChange w:id="2548" w:author="יוני גרינברג" w:date="2026-01-07T12:19:00Z" w16du:dateUtc="2026-01-07T10:19:00Z">
          <w:pPr>
            <w:numPr>
              <w:numId w:val="19"/>
            </w:numPr>
            <w:shd w:val="clear" w:color="auto" w:fill="FFFFFF"/>
            <w:tabs>
              <w:tab w:val="num" w:pos="720"/>
            </w:tabs>
            <w:spacing w:after="120"/>
            <w:ind w:left="720" w:right="580" w:hanging="360"/>
          </w:pPr>
        </w:pPrChange>
      </w:pPr>
      <w:ins w:id="2549"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ins>
    </w:p>
    <w:p w14:paraId="33D77071" w14:textId="77777777" w:rsidR="00EA10D1" w:rsidRPr="00DA341C" w:rsidRDefault="00EA10D1" w:rsidP="00C1643B">
      <w:pPr>
        <w:numPr>
          <w:ilvl w:val="0"/>
          <w:numId w:val="19"/>
        </w:numPr>
        <w:shd w:val="clear" w:color="auto" w:fill="FFFFFF"/>
        <w:spacing w:after="120"/>
        <w:ind w:left="1440" w:right="580"/>
        <w:rPr>
          <w:ins w:id="2550" w:author="בר הרוש" w:date="2026-01-03T22:32:00Z"/>
          <w:rFonts w:asciiTheme="minorBidi" w:eastAsia="Times New Roman" w:hAnsiTheme="minorBidi"/>
          <w:sz w:val="24"/>
          <w:szCs w:val="24"/>
          <w:lang w:val="en-US"/>
        </w:rPr>
        <w:pPrChange w:id="2551" w:author="יוני גרינברג" w:date="2026-01-07T12:19:00Z" w16du:dateUtc="2026-01-07T10:19:00Z">
          <w:pPr>
            <w:numPr>
              <w:numId w:val="19"/>
            </w:numPr>
            <w:shd w:val="clear" w:color="auto" w:fill="FFFFFF"/>
            <w:tabs>
              <w:tab w:val="num" w:pos="720"/>
            </w:tabs>
            <w:spacing w:after="120"/>
            <w:ind w:left="720" w:right="580" w:hanging="360"/>
          </w:pPr>
        </w:pPrChange>
      </w:pPr>
      <w:ins w:id="2552"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ins>
    </w:p>
    <w:p w14:paraId="6B0161A9" w14:textId="77777777" w:rsidR="00EA10D1" w:rsidRPr="00DA341C" w:rsidRDefault="00EA10D1">
      <w:pPr>
        <w:shd w:val="clear" w:color="auto" w:fill="FFFFFF"/>
        <w:spacing w:after="120"/>
        <w:ind w:left="1083" w:right="580"/>
        <w:rPr>
          <w:ins w:id="2553" w:author="בר הרוש" w:date="2026-01-03T22:32:00Z"/>
          <w:rFonts w:asciiTheme="minorBidi" w:eastAsia="Times New Roman" w:hAnsiTheme="minorBidi"/>
          <w:sz w:val="24"/>
          <w:szCs w:val="24"/>
          <w:lang w:val="en-US"/>
        </w:rPr>
        <w:pPrChange w:id="2554" w:author="יוני גרינברג" w:date="2026-01-06T12:11:00Z">
          <w:pPr>
            <w:shd w:val="clear" w:color="auto" w:fill="FFFFFF"/>
            <w:spacing w:after="120"/>
            <w:ind w:left="1080" w:right="580"/>
          </w:pPr>
        </w:pPrChange>
      </w:pPr>
    </w:p>
    <w:p w14:paraId="2F0C7C98" w14:textId="03106376" w:rsidR="00EA10D1" w:rsidRPr="00DA341C" w:rsidRDefault="00EA10D1" w:rsidP="00217392">
      <w:pPr>
        <w:shd w:val="clear" w:color="auto" w:fill="FFFFFF"/>
        <w:spacing w:after="120"/>
        <w:ind w:right="580"/>
        <w:rPr>
          <w:ins w:id="2555" w:author="בר הרוש" w:date="2026-01-03T22:32:00Z"/>
          <w:rFonts w:asciiTheme="minorBidi" w:eastAsia="Times New Roman" w:hAnsiTheme="minorBidi"/>
          <w:b/>
          <w:bCs/>
          <w:sz w:val="24"/>
          <w:szCs w:val="24"/>
          <w:lang w:val="en-US"/>
        </w:rPr>
        <w:pPrChange w:id="2556" w:author="יוני גרינברג" w:date="2026-01-07T12:01:00Z" w16du:dateUtc="2026-01-07T10:01:00Z">
          <w:pPr>
            <w:shd w:val="clear" w:color="auto" w:fill="FFFFFF"/>
            <w:spacing w:after="120"/>
            <w:ind w:left="1080" w:right="580"/>
          </w:pPr>
        </w:pPrChange>
      </w:pPr>
      <w:ins w:id="2557" w:author="בר הרוש" w:date="2026-01-03T22:33:00Z">
        <w:r w:rsidRPr="00DA341C">
          <w:rPr>
            <w:rFonts w:asciiTheme="minorBidi" w:eastAsia="Times New Roman" w:hAnsiTheme="minorBidi"/>
            <w:b/>
            <w:bCs/>
            <w:sz w:val="24"/>
            <w:szCs w:val="24"/>
            <w:lang w:val="en-US"/>
          </w:rPr>
          <w:t>6</w:t>
        </w:r>
      </w:ins>
      <w:ins w:id="2558" w:author="בר הרוש" w:date="2026-01-03T22:32:00Z">
        <w:r w:rsidRPr="00DA341C">
          <w:rPr>
            <w:rFonts w:asciiTheme="minorBidi" w:eastAsia="Times New Roman" w:hAnsiTheme="minorBidi"/>
            <w:b/>
            <w:bCs/>
            <w:sz w:val="24"/>
            <w:szCs w:val="24"/>
            <w:lang w:val="en-US"/>
          </w:rPr>
          <w:t>.3. Integration Testing</w:t>
        </w:r>
      </w:ins>
    </w:p>
    <w:p w14:paraId="0D1491CA" w14:textId="74EDAD1B" w:rsidR="00EA10D1" w:rsidRPr="00DA341C" w:rsidRDefault="00EA10D1" w:rsidP="00217392">
      <w:pPr>
        <w:shd w:val="clear" w:color="auto" w:fill="FFFFFF"/>
        <w:spacing w:after="120"/>
        <w:ind w:right="580"/>
        <w:rPr>
          <w:ins w:id="2559" w:author="בר הרוש" w:date="2026-01-03T22:32:00Z"/>
          <w:rFonts w:asciiTheme="minorBidi" w:eastAsia="Times New Roman" w:hAnsiTheme="minorBidi"/>
          <w:sz w:val="24"/>
          <w:szCs w:val="24"/>
          <w:lang w:val="en-US"/>
        </w:rPr>
        <w:pPrChange w:id="2560" w:author="יוני גרינברג" w:date="2026-01-07T12:01:00Z" w16du:dateUtc="2026-01-07T10:01:00Z">
          <w:pPr>
            <w:shd w:val="clear" w:color="auto" w:fill="FFFFFF"/>
            <w:spacing w:after="120"/>
            <w:ind w:left="1080" w:right="580"/>
          </w:pPr>
        </w:pPrChange>
      </w:pPr>
      <w:ins w:id="2561" w:author="בר הרוש" w:date="2026-01-03T22:33:00Z">
        <w:r w:rsidRPr="00DA341C">
          <w:rPr>
            <w:rFonts w:asciiTheme="minorBidi" w:eastAsia="Times New Roman" w:hAnsiTheme="minorBidi"/>
            <w:b/>
            <w:bCs/>
            <w:sz w:val="24"/>
            <w:szCs w:val="24"/>
            <w:lang w:val="en-US"/>
          </w:rPr>
          <w:t>6</w:t>
        </w:r>
      </w:ins>
      <w:ins w:id="2562" w:author="בר הרוש" w:date="2026-01-03T22:32:00Z">
        <w:r w:rsidRPr="00DA341C">
          <w:rPr>
            <w:rFonts w:asciiTheme="minorBidi" w:eastAsia="Times New Roman" w:hAnsiTheme="minorBidi"/>
            <w:b/>
            <w:bCs/>
            <w:sz w:val="24"/>
            <w:szCs w:val="24"/>
            <w:lang w:val="en-US"/>
          </w:rPr>
          <w:t>.3.1. Single Packet Transmission</w:t>
        </w:r>
      </w:ins>
    </w:p>
    <w:p w14:paraId="69299932" w14:textId="77777777" w:rsidR="00EA10D1" w:rsidRPr="00DA341C" w:rsidRDefault="00EA10D1" w:rsidP="00C1643B">
      <w:pPr>
        <w:numPr>
          <w:ilvl w:val="0"/>
          <w:numId w:val="20"/>
        </w:numPr>
        <w:shd w:val="clear" w:color="auto" w:fill="FFFFFF"/>
        <w:spacing w:after="120"/>
        <w:ind w:left="1440" w:right="580"/>
        <w:rPr>
          <w:ins w:id="2563" w:author="בר הרוש" w:date="2026-01-03T22:32:00Z"/>
          <w:rFonts w:asciiTheme="minorBidi" w:eastAsia="Times New Roman" w:hAnsiTheme="minorBidi"/>
          <w:sz w:val="24"/>
          <w:szCs w:val="24"/>
          <w:lang w:val="en-US"/>
        </w:rPr>
        <w:pPrChange w:id="2564" w:author="יוני גרינברג" w:date="2026-01-07T12:19:00Z" w16du:dateUtc="2026-01-07T10:19:00Z">
          <w:pPr>
            <w:numPr>
              <w:numId w:val="20"/>
            </w:numPr>
            <w:shd w:val="clear" w:color="auto" w:fill="FFFFFF"/>
            <w:tabs>
              <w:tab w:val="num" w:pos="720"/>
            </w:tabs>
            <w:spacing w:after="120"/>
            <w:ind w:left="720" w:right="580" w:hanging="360"/>
          </w:pPr>
        </w:pPrChange>
      </w:pPr>
      <w:ins w:id="2565"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ins>
    </w:p>
    <w:p w14:paraId="7BE6F072" w14:textId="77777777" w:rsidR="00EA10D1" w:rsidRPr="00DA341C" w:rsidRDefault="00EA10D1" w:rsidP="00C1643B">
      <w:pPr>
        <w:numPr>
          <w:ilvl w:val="0"/>
          <w:numId w:val="20"/>
        </w:numPr>
        <w:shd w:val="clear" w:color="auto" w:fill="FFFFFF"/>
        <w:spacing w:after="120"/>
        <w:ind w:left="1440" w:right="580"/>
        <w:rPr>
          <w:ins w:id="2566" w:author="בר הרוש" w:date="2026-01-03T22:32:00Z"/>
          <w:rFonts w:asciiTheme="minorBidi" w:eastAsia="Times New Roman" w:hAnsiTheme="minorBidi"/>
          <w:sz w:val="24"/>
          <w:szCs w:val="24"/>
          <w:lang w:val="en-US"/>
        </w:rPr>
        <w:pPrChange w:id="2567" w:author="יוני גרינברג" w:date="2026-01-07T12:19:00Z" w16du:dateUtc="2026-01-07T10:19:00Z">
          <w:pPr>
            <w:numPr>
              <w:numId w:val="20"/>
            </w:numPr>
            <w:shd w:val="clear" w:color="auto" w:fill="FFFFFF"/>
            <w:tabs>
              <w:tab w:val="num" w:pos="720"/>
            </w:tabs>
            <w:spacing w:after="120"/>
            <w:ind w:left="720" w:right="580" w:hanging="360"/>
          </w:pPr>
        </w:pPrChange>
      </w:pPr>
      <w:ins w:id="2568"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ins>
    </w:p>
    <w:p w14:paraId="65A34B16" w14:textId="77777777" w:rsidR="00EA10D1" w:rsidRPr="00DA341C" w:rsidRDefault="00EA10D1" w:rsidP="00C1643B">
      <w:pPr>
        <w:numPr>
          <w:ilvl w:val="0"/>
          <w:numId w:val="20"/>
        </w:numPr>
        <w:shd w:val="clear" w:color="auto" w:fill="FFFFFF"/>
        <w:spacing w:after="120"/>
        <w:ind w:left="1440" w:right="580"/>
        <w:rPr>
          <w:ins w:id="2569" w:author="בר הרוש" w:date="2026-01-03T22:32:00Z"/>
          <w:rFonts w:asciiTheme="minorBidi" w:eastAsia="Times New Roman" w:hAnsiTheme="minorBidi"/>
          <w:sz w:val="24"/>
          <w:szCs w:val="24"/>
          <w:lang w:val="en-US"/>
        </w:rPr>
        <w:pPrChange w:id="2570" w:author="יוני גרינברג" w:date="2026-01-07T12:19:00Z" w16du:dateUtc="2026-01-07T10:19:00Z">
          <w:pPr>
            <w:numPr>
              <w:numId w:val="20"/>
            </w:numPr>
            <w:shd w:val="clear" w:color="auto" w:fill="FFFFFF"/>
            <w:tabs>
              <w:tab w:val="num" w:pos="720"/>
            </w:tabs>
            <w:spacing w:after="120"/>
            <w:ind w:left="720" w:right="580" w:hanging="360"/>
          </w:pPr>
        </w:pPrChange>
      </w:pPr>
      <w:ins w:id="2571"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ins>
    </w:p>
    <w:p w14:paraId="448466A1" w14:textId="2BD4FAE3" w:rsidR="00EA10D1" w:rsidRPr="00DA341C" w:rsidRDefault="00EA10D1" w:rsidP="00217392">
      <w:pPr>
        <w:shd w:val="clear" w:color="auto" w:fill="FFFFFF"/>
        <w:spacing w:after="120"/>
        <w:ind w:right="580"/>
        <w:rPr>
          <w:ins w:id="2572" w:author="בר הרוש" w:date="2026-01-03T22:32:00Z"/>
          <w:rFonts w:asciiTheme="minorBidi" w:eastAsia="Times New Roman" w:hAnsiTheme="minorBidi"/>
          <w:sz w:val="24"/>
          <w:szCs w:val="24"/>
          <w:lang w:val="en-US"/>
        </w:rPr>
        <w:pPrChange w:id="2573" w:author="יוני גרינברג" w:date="2026-01-07T12:01:00Z" w16du:dateUtc="2026-01-07T10:01:00Z">
          <w:pPr>
            <w:shd w:val="clear" w:color="auto" w:fill="FFFFFF"/>
            <w:spacing w:after="120"/>
            <w:ind w:left="1080" w:right="580"/>
          </w:pPr>
        </w:pPrChange>
      </w:pPr>
      <w:ins w:id="2574" w:author="בר הרוש" w:date="2026-01-03T22:33:00Z">
        <w:r w:rsidRPr="00DA341C">
          <w:rPr>
            <w:rFonts w:asciiTheme="minorBidi" w:eastAsia="Times New Roman" w:hAnsiTheme="minorBidi"/>
            <w:b/>
            <w:bCs/>
            <w:sz w:val="24"/>
            <w:szCs w:val="24"/>
            <w:lang w:val="en-US"/>
          </w:rPr>
          <w:t>6</w:t>
        </w:r>
      </w:ins>
      <w:ins w:id="2575" w:author="בר הרוש" w:date="2026-01-03T22:32:00Z">
        <w:r w:rsidRPr="00DA341C">
          <w:rPr>
            <w:rFonts w:asciiTheme="minorBidi" w:eastAsia="Times New Roman" w:hAnsiTheme="minorBidi"/>
            <w:b/>
            <w:bCs/>
            <w:sz w:val="24"/>
            <w:szCs w:val="24"/>
            <w:lang w:val="en-US"/>
          </w:rPr>
          <w:t>.3.2. RTS/CTS Handshake Verification</w:t>
        </w:r>
      </w:ins>
    </w:p>
    <w:p w14:paraId="26620DF3" w14:textId="77777777" w:rsidR="00EA10D1" w:rsidRPr="00DA341C" w:rsidRDefault="00EA10D1" w:rsidP="00C1643B">
      <w:pPr>
        <w:numPr>
          <w:ilvl w:val="0"/>
          <w:numId w:val="21"/>
        </w:numPr>
        <w:shd w:val="clear" w:color="auto" w:fill="FFFFFF"/>
        <w:spacing w:after="120"/>
        <w:ind w:left="1440" w:right="580"/>
        <w:rPr>
          <w:ins w:id="2576" w:author="בר הרוש" w:date="2026-01-03T22:32:00Z"/>
          <w:rFonts w:asciiTheme="minorBidi" w:eastAsia="Times New Roman" w:hAnsiTheme="minorBidi"/>
          <w:sz w:val="24"/>
          <w:szCs w:val="24"/>
          <w:lang w:val="en-US"/>
        </w:rPr>
        <w:pPrChange w:id="2577" w:author="יוני גרינברג" w:date="2026-01-07T12:19:00Z" w16du:dateUtc="2026-01-07T10:19:00Z">
          <w:pPr>
            <w:numPr>
              <w:numId w:val="21"/>
            </w:numPr>
            <w:shd w:val="clear" w:color="auto" w:fill="FFFFFF"/>
            <w:tabs>
              <w:tab w:val="num" w:pos="720"/>
            </w:tabs>
            <w:spacing w:after="120"/>
            <w:ind w:left="720" w:right="580" w:hanging="360"/>
          </w:pPr>
        </w:pPrChange>
      </w:pPr>
      <w:ins w:id="2578"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ins>
    </w:p>
    <w:p w14:paraId="1ABDE67E" w14:textId="77777777" w:rsidR="00EA10D1" w:rsidRPr="00DA341C" w:rsidRDefault="00EA10D1" w:rsidP="00C1643B">
      <w:pPr>
        <w:numPr>
          <w:ilvl w:val="0"/>
          <w:numId w:val="21"/>
        </w:numPr>
        <w:shd w:val="clear" w:color="auto" w:fill="FFFFFF"/>
        <w:spacing w:after="120"/>
        <w:ind w:left="1440" w:right="580"/>
        <w:rPr>
          <w:ins w:id="2579" w:author="בר הרוש" w:date="2026-01-03T22:32:00Z"/>
          <w:rFonts w:asciiTheme="minorBidi" w:eastAsia="Times New Roman" w:hAnsiTheme="minorBidi"/>
          <w:sz w:val="24"/>
          <w:szCs w:val="24"/>
          <w:lang w:val="en-US"/>
        </w:rPr>
        <w:pPrChange w:id="2580" w:author="יוני גרינברג" w:date="2026-01-07T12:19:00Z" w16du:dateUtc="2026-01-07T10:19:00Z">
          <w:pPr>
            <w:numPr>
              <w:numId w:val="21"/>
            </w:numPr>
            <w:shd w:val="clear" w:color="auto" w:fill="FFFFFF"/>
            <w:tabs>
              <w:tab w:val="num" w:pos="720"/>
            </w:tabs>
            <w:spacing w:after="120"/>
            <w:ind w:left="720" w:right="580" w:hanging="360"/>
          </w:pPr>
        </w:pPrChange>
      </w:pPr>
      <w:ins w:id="2581"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ins>
    </w:p>
    <w:p w14:paraId="024020A1" w14:textId="77777777" w:rsidR="00EA10D1" w:rsidRPr="00DA341C" w:rsidRDefault="00EA10D1" w:rsidP="00C1643B">
      <w:pPr>
        <w:numPr>
          <w:ilvl w:val="0"/>
          <w:numId w:val="21"/>
        </w:numPr>
        <w:shd w:val="clear" w:color="auto" w:fill="FFFFFF"/>
        <w:spacing w:after="120"/>
        <w:ind w:left="1440" w:right="580"/>
        <w:rPr>
          <w:ins w:id="2582" w:author="בר הרוש" w:date="2026-01-03T22:32:00Z"/>
          <w:rFonts w:asciiTheme="minorBidi" w:eastAsia="Times New Roman" w:hAnsiTheme="minorBidi"/>
          <w:sz w:val="24"/>
          <w:szCs w:val="24"/>
          <w:lang w:val="en-US"/>
        </w:rPr>
        <w:pPrChange w:id="2583" w:author="יוני גרינברג" w:date="2026-01-07T12:19:00Z" w16du:dateUtc="2026-01-07T10:19:00Z">
          <w:pPr>
            <w:numPr>
              <w:numId w:val="21"/>
            </w:numPr>
            <w:shd w:val="clear" w:color="auto" w:fill="FFFFFF"/>
            <w:tabs>
              <w:tab w:val="num" w:pos="720"/>
            </w:tabs>
            <w:spacing w:after="120"/>
            <w:ind w:left="720" w:right="580" w:hanging="360"/>
          </w:pPr>
        </w:pPrChange>
      </w:pPr>
      <w:ins w:id="2584"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ins>
    </w:p>
    <w:p w14:paraId="633B1C6E" w14:textId="7894D6AA" w:rsidR="00EA10D1" w:rsidRPr="00DA341C" w:rsidRDefault="00EA10D1" w:rsidP="00217392">
      <w:pPr>
        <w:shd w:val="clear" w:color="auto" w:fill="FFFFFF"/>
        <w:spacing w:after="120"/>
        <w:ind w:right="580"/>
        <w:rPr>
          <w:ins w:id="2585" w:author="בר הרוש" w:date="2026-01-03T22:32:00Z"/>
          <w:rFonts w:asciiTheme="minorBidi" w:eastAsia="Times New Roman" w:hAnsiTheme="minorBidi"/>
          <w:b/>
          <w:bCs/>
          <w:sz w:val="24"/>
          <w:szCs w:val="24"/>
          <w:lang w:val="en-US"/>
        </w:rPr>
        <w:pPrChange w:id="2586" w:author="יוני גרינברג" w:date="2026-01-07T12:02:00Z" w16du:dateUtc="2026-01-07T10:02:00Z">
          <w:pPr>
            <w:shd w:val="clear" w:color="auto" w:fill="FFFFFF"/>
            <w:spacing w:after="120"/>
            <w:ind w:left="1080" w:right="580"/>
          </w:pPr>
        </w:pPrChange>
      </w:pPr>
      <w:ins w:id="2587" w:author="בר הרוש" w:date="2026-01-03T22:33:00Z">
        <w:r w:rsidRPr="00DA341C">
          <w:rPr>
            <w:rFonts w:asciiTheme="minorBidi" w:eastAsia="Times New Roman" w:hAnsiTheme="minorBidi"/>
            <w:b/>
            <w:bCs/>
            <w:sz w:val="24"/>
            <w:szCs w:val="24"/>
            <w:lang w:val="en-US"/>
          </w:rPr>
          <w:t>6</w:t>
        </w:r>
      </w:ins>
      <w:ins w:id="2588" w:author="בר הרוש" w:date="2026-01-03T22:32:00Z">
        <w:r w:rsidRPr="00DA341C">
          <w:rPr>
            <w:rFonts w:asciiTheme="minorBidi" w:eastAsia="Times New Roman" w:hAnsiTheme="minorBidi"/>
            <w:b/>
            <w:bCs/>
            <w:sz w:val="24"/>
            <w:szCs w:val="24"/>
            <w:lang w:val="en-US"/>
          </w:rPr>
          <w:t>.4. Field Testing</w:t>
        </w:r>
      </w:ins>
    </w:p>
    <w:p w14:paraId="6DBE9B33" w14:textId="10DDD02F" w:rsidR="00EA10D1" w:rsidRPr="00DA341C" w:rsidRDefault="00EA10D1" w:rsidP="00217392">
      <w:pPr>
        <w:shd w:val="clear" w:color="auto" w:fill="FFFFFF"/>
        <w:spacing w:after="120"/>
        <w:ind w:right="580"/>
        <w:rPr>
          <w:ins w:id="2589" w:author="בר הרוש" w:date="2026-01-03T22:32:00Z"/>
          <w:rFonts w:asciiTheme="minorBidi" w:eastAsia="Times New Roman" w:hAnsiTheme="minorBidi"/>
          <w:sz w:val="24"/>
          <w:szCs w:val="24"/>
          <w:lang w:val="en-US"/>
        </w:rPr>
        <w:pPrChange w:id="2590" w:author="יוני גרינברג" w:date="2026-01-07T12:02:00Z" w16du:dateUtc="2026-01-07T10:02:00Z">
          <w:pPr>
            <w:shd w:val="clear" w:color="auto" w:fill="FFFFFF"/>
            <w:spacing w:after="120"/>
            <w:ind w:left="1080" w:right="580"/>
          </w:pPr>
        </w:pPrChange>
      </w:pPr>
      <w:ins w:id="2591" w:author="בר הרוש" w:date="2026-01-03T22:33:00Z">
        <w:r w:rsidRPr="00DA341C">
          <w:rPr>
            <w:rFonts w:asciiTheme="minorBidi" w:eastAsia="Times New Roman" w:hAnsiTheme="minorBidi"/>
            <w:b/>
            <w:bCs/>
            <w:sz w:val="24"/>
            <w:szCs w:val="24"/>
            <w:lang w:val="en-US"/>
          </w:rPr>
          <w:t>6</w:t>
        </w:r>
      </w:ins>
      <w:ins w:id="2592" w:author="בר הרוש" w:date="2026-01-03T22:32:00Z">
        <w:r w:rsidRPr="00DA341C">
          <w:rPr>
            <w:rFonts w:asciiTheme="minorBidi" w:eastAsia="Times New Roman" w:hAnsiTheme="minorBidi"/>
            <w:b/>
            <w:bCs/>
            <w:sz w:val="24"/>
            <w:szCs w:val="24"/>
            <w:lang w:val="en-US"/>
          </w:rPr>
          <w:t>.4.1 Maximum Effective Range</w:t>
        </w:r>
      </w:ins>
    </w:p>
    <w:p w14:paraId="4454DB4E" w14:textId="77777777" w:rsidR="00EA10D1" w:rsidRPr="00DA341C" w:rsidRDefault="00EA10D1" w:rsidP="00C1643B">
      <w:pPr>
        <w:numPr>
          <w:ilvl w:val="0"/>
          <w:numId w:val="23"/>
        </w:numPr>
        <w:shd w:val="clear" w:color="auto" w:fill="FFFFFF"/>
        <w:spacing w:after="120"/>
        <w:ind w:left="1440" w:right="580"/>
        <w:rPr>
          <w:ins w:id="2593" w:author="בר הרוש" w:date="2026-01-03T22:32:00Z"/>
          <w:rFonts w:asciiTheme="minorBidi" w:eastAsia="Times New Roman" w:hAnsiTheme="minorBidi"/>
          <w:sz w:val="24"/>
          <w:szCs w:val="24"/>
          <w:lang w:val="en-US"/>
        </w:rPr>
        <w:pPrChange w:id="2594" w:author="יוני גרינברג" w:date="2026-01-07T12:19:00Z" w16du:dateUtc="2026-01-07T10:19:00Z">
          <w:pPr>
            <w:numPr>
              <w:numId w:val="23"/>
            </w:numPr>
            <w:shd w:val="clear" w:color="auto" w:fill="FFFFFF"/>
            <w:tabs>
              <w:tab w:val="num" w:pos="720"/>
            </w:tabs>
            <w:spacing w:after="120"/>
            <w:ind w:left="720" w:right="580" w:hanging="360"/>
          </w:pPr>
        </w:pPrChange>
      </w:pPr>
      <w:ins w:id="2595"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ins>
    </w:p>
    <w:p w14:paraId="066E08D8" w14:textId="77777777" w:rsidR="00EA10D1" w:rsidRPr="00DA341C" w:rsidRDefault="00EA10D1" w:rsidP="00C1643B">
      <w:pPr>
        <w:numPr>
          <w:ilvl w:val="0"/>
          <w:numId w:val="23"/>
        </w:numPr>
        <w:shd w:val="clear" w:color="auto" w:fill="FFFFFF"/>
        <w:spacing w:after="120"/>
        <w:ind w:left="1440" w:right="580"/>
        <w:rPr>
          <w:ins w:id="2596" w:author="בר הרוש" w:date="2026-01-03T22:32:00Z"/>
          <w:rFonts w:asciiTheme="minorBidi" w:eastAsia="Times New Roman" w:hAnsiTheme="minorBidi"/>
          <w:sz w:val="24"/>
          <w:szCs w:val="24"/>
          <w:lang w:val="en-US"/>
        </w:rPr>
        <w:pPrChange w:id="2597" w:author="יוני גרינברג" w:date="2026-01-07T12:19:00Z" w16du:dateUtc="2026-01-07T10:19:00Z">
          <w:pPr>
            <w:numPr>
              <w:numId w:val="23"/>
            </w:numPr>
            <w:shd w:val="clear" w:color="auto" w:fill="FFFFFF"/>
            <w:tabs>
              <w:tab w:val="num" w:pos="720"/>
            </w:tabs>
            <w:spacing w:after="120"/>
            <w:ind w:left="720" w:right="580" w:hanging="360"/>
          </w:pPr>
        </w:pPrChange>
      </w:pPr>
      <w:ins w:id="2598"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ins>
    </w:p>
    <w:p w14:paraId="46560136" w14:textId="1B70FEDC" w:rsidR="00EA10D1" w:rsidRPr="00DA341C" w:rsidRDefault="00EA10D1" w:rsidP="00C1643B">
      <w:pPr>
        <w:numPr>
          <w:ilvl w:val="0"/>
          <w:numId w:val="23"/>
        </w:numPr>
        <w:shd w:val="clear" w:color="auto" w:fill="FFFFFF"/>
        <w:spacing w:after="120"/>
        <w:ind w:left="1440" w:right="580"/>
        <w:rPr>
          <w:ins w:id="2599" w:author="בר הרוש" w:date="2026-01-03T22:32:00Z"/>
          <w:rFonts w:asciiTheme="minorBidi" w:eastAsia="Times New Roman" w:hAnsiTheme="minorBidi"/>
          <w:sz w:val="24"/>
          <w:szCs w:val="24"/>
          <w:lang w:val="en-US"/>
        </w:rPr>
        <w:pPrChange w:id="2600" w:author="יוני גרינברג" w:date="2026-01-07T12:19:00Z" w16du:dateUtc="2026-01-07T10:19:00Z">
          <w:pPr>
            <w:numPr>
              <w:numId w:val="23"/>
            </w:numPr>
            <w:shd w:val="clear" w:color="auto" w:fill="FFFFFF"/>
            <w:tabs>
              <w:tab w:val="num" w:pos="720"/>
            </w:tabs>
            <w:spacing w:after="120"/>
            <w:ind w:left="720" w:right="580" w:hanging="360"/>
          </w:pPr>
        </w:pPrChange>
      </w:pPr>
      <w:ins w:id="2601"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w:t>
        </w:r>
      </w:ins>
      <w:ins w:id="2602" w:author="בר הרוש" w:date="2026-01-03T22:33:00Z">
        <w:r w:rsidRPr="00DA341C">
          <w:rPr>
            <w:rFonts w:asciiTheme="minorBidi" w:eastAsia="Times New Roman" w:hAnsiTheme="minorBidi"/>
            <w:sz w:val="24"/>
            <w:szCs w:val="24"/>
            <w:lang w:val="en-US"/>
          </w:rPr>
          <w:t>failed</w:t>
        </w:r>
      </w:ins>
      <w:ins w:id="2603" w:author="בר הרוש" w:date="2026-01-03T22:32:00Z">
        <w:r w:rsidRPr="00DA341C">
          <w:rPr>
            <w:rFonts w:asciiTheme="minorBidi" w:eastAsia="Times New Roman" w:hAnsiTheme="minorBidi"/>
            <w:sz w:val="24"/>
            <w:szCs w:val="24"/>
            <w:lang w:val="en-US"/>
          </w:rPr>
          <w:t>.</w:t>
        </w:r>
      </w:ins>
    </w:p>
    <w:p w14:paraId="6C795E0A" w14:textId="244856EE" w:rsidR="00EA10D1" w:rsidRPr="00DA341C" w:rsidRDefault="00EA10D1" w:rsidP="00217392">
      <w:pPr>
        <w:shd w:val="clear" w:color="auto" w:fill="FFFFFF"/>
        <w:spacing w:after="120"/>
        <w:ind w:right="580"/>
        <w:rPr>
          <w:ins w:id="2604" w:author="בר הרוש" w:date="2026-01-03T22:32:00Z"/>
          <w:rFonts w:asciiTheme="minorBidi" w:eastAsia="Times New Roman" w:hAnsiTheme="minorBidi"/>
          <w:sz w:val="24"/>
          <w:szCs w:val="24"/>
          <w:lang w:val="en-US"/>
        </w:rPr>
        <w:pPrChange w:id="2605" w:author="יוני גרינברג" w:date="2026-01-07T12:02:00Z" w16du:dateUtc="2026-01-07T10:02:00Z">
          <w:pPr>
            <w:shd w:val="clear" w:color="auto" w:fill="FFFFFF"/>
            <w:spacing w:after="120"/>
            <w:ind w:left="1080" w:right="580"/>
          </w:pPr>
        </w:pPrChange>
      </w:pPr>
      <w:ins w:id="2606" w:author="בר הרוש" w:date="2026-01-03T22:33:00Z">
        <w:r w:rsidRPr="00DA341C">
          <w:rPr>
            <w:rFonts w:asciiTheme="minorBidi" w:eastAsia="Times New Roman" w:hAnsiTheme="minorBidi"/>
            <w:b/>
            <w:bCs/>
            <w:sz w:val="24"/>
            <w:szCs w:val="24"/>
            <w:lang w:val="en-US"/>
          </w:rPr>
          <w:t>6</w:t>
        </w:r>
      </w:ins>
      <w:ins w:id="2607" w:author="בר הרוש" w:date="2026-01-03T22:32:00Z">
        <w:r w:rsidRPr="00DA341C">
          <w:rPr>
            <w:rFonts w:asciiTheme="minorBidi" w:eastAsia="Times New Roman" w:hAnsiTheme="minorBidi"/>
            <w:b/>
            <w:bCs/>
            <w:sz w:val="24"/>
            <w:szCs w:val="24"/>
            <w:lang w:val="en-US"/>
          </w:rPr>
          <w:t>.4.2 Noise Immunity</w:t>
        </w:r>
      </w:ins>
    </w:p>
    <w:p w14:paraId="07199548" w14:textId="77777777" w:rsidR="00EA10D1" w:rsidRPr="00DA341C" w:rsidRDefault="00EA10D1" w:rsidP="00C1643B">
      <w:pPr>
        <w:numPr>
          <w:ilvl w:val="0"/>
          <w:numId w:val="24"/>
        </w:numPr>
        <w:shd w:val="clear" w:color="auto" w:fill="FFFFFF"/>
        <w:spacing w:after="120"/>
        <w:ind w:left="1440" w:right="580"/>
        <w:rPr>
          <w:ins w:id="2608" w:author="בר הרוש" w:date="2026-01-03T22:32:00Z"/>
          <w:rFonts w:asciiTheme="minorBidi" w:eastAsia="Times New Roman" w:hAnsiTheme="minorBidi"/>
          <w:sz w:val="24"/>
          <w:szCs w:val="24"/>
          <w:lang w:val="en-US"/>
        </w:rPr>
        <w:pPrChange w:id="2609" w:author="יוני גרינברג" w:date="2026-01-07T12:19:00Z" w16du:dateUtc="2026-01-07T10:19:00Z">
          <w:pPr>
            <w:numPr>
              <w:numId w:val="24"/>
            </w:numPr>
            <w:shd w:val="clear" w:color="auto" w:fill="FFFFFF"/>
            <w:tabs>
              <w:tab w:val="num" w:pos="720"/>
            </w:tabs>
            <w:spacing w:after="120"/>
            <w:ind w:left="720" w:right="580" w:hanging="360"/>
          </w:pPr>
        </w:pPrChange>
      </w:pPr>
      <w:ins w:id="2610"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ins>
    </w:p>
    <w:p w14:paraId="7B809124" w14:textId="77777777" w:rsidR="00EA10D1" w:rsidRPr="00DA341C" w:rsidRDefault="00EA10D1" w:rsidP="00C1643B">
      <w:pPr>
        <w:numPr>
          <w:ilvl w:val="0"/>
          <w:numId w:val="24"/>
        </w:numPr>
        <w:shd w:val="clear" w:color="auto" w:fill="FFFFFF"/>
        <w:spacing w:after="120"/>
        <w:ind w:left="1440" w:right="580"/>
        <w:rPr>
          <w:ins w:id="2611" w:author="בר הרוש" w:date="2026-01-03T22:32:00Z"/>
          <w:rFonts w:asciiTheme="minorBidi" w:eastAsia="Times New Roman" w:hAnsiTheme="minorBidi"/>
          <w:sz w:val="24"/>
          <w:szCs w:val="24"/>
          <w:lang w:val="en-US"/>
        </w:rPr>
        <w:pPrChange w:id="2612" w:author="יוני גרינברג" w:date="2026-01-07T12:19:00Z" w16du:dateUtc="2026-01-07T10:19:00Z">
          <w:pPr>
            <w:numPr>
              <w:numId w:val="24"/>
            </w:numPr>
            <w:shd w:val="clear" w:color="auto" w:fill="FFFFFF"/>
            <w:tabs>
              <w:tab w:val="num" w:pos="720"/>
            </w:tabs>
            <w:spacing w:after="120"/>
            <w:ind w:left="720" w:right="580" w:hanging="360"/>
          </w:pPr>
        </w:pPrChange>
      </w:pPr>
      <w:ins w:id="2613"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ins>
    </w:p>
    <w:p w14:paraId="0E4D15CE" w14:textId="77777777" w:rsidR="00EA10D1" w:rsidRPr="00DA341C" w:rsidRDefault="00EA10D1" w:rsidP="00C1643B">
      <w:pPr>
        <w:numPr>
          <w:ilvl w:val="0"/>
          <w:numId w:val="24"/>
        </w:numPr>
        <w:shd w:val="clear" w:color="auto" w:fill="FFFFFF"/>
        <w:spacing w:after="120"/>
        <w:ind w:left="1440" w:right="580"/>
        <w:rPr>
          <w:ins w:id="2614" w:author="בר הרוש" w:date="2026-01-03T22:32:00Z"/>
          <w:rFonts w:asciiTheme="minorBidi" w:eastAsia="Times New Roman" w:hAnsiTheme="minorBidi"/>
          <w:sz w:val="24"/>
          <w:szCs w:val="24"/>
          <w:lang w:val="en-US"/>
        </w:rPr>
        <w:pPrChange w:id="2615" w:author="יוני גרינברג" w:date="2026-01-07T12:19:00Z" w16du:dateUtc="2026-01-07T10:19:00Z">
          <w:pPr>
            <w:numPr>
              <w:numId w:val="24"/>
            </w:numPr>
            <w:shd w:val="clear" w:color="auto" w:fill="FFFFFF"/>
            <w:tabs>
              <w:tab w:val="num" w:pos="720"/>
            </w:tabs>
            <w:spacing w:after="120"/>
            <w:ind w:left="720" w:right="580" w:hanging="360"/>
          </w:pPr>
        </w:pPrChange>
      </w:pPr>
      <w:ins w:id="2616"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ins>
    </w:p>
    <w:p w14:paraId="3E4A3FE6" w14:textId="4A076B7B" w:rsidR="00EA10D1" w:rsidRPr="00DA341C" w:rsidRDefault="00EA10D1" w:rsidP="00217392">
      <w:pPr>
        <w:shd w:val="clear" w:color="auto" w:fill="FFFFFF"/>
        <w:spacing w:after="120"/>
        <w:ind w:right="580"/>
        <w:rPr>
          <w:ins w:id="2617" w:author="בר הרוש" w:date="2026-01-03T22:32:00Z"/>
          <w:rFonts w:asciiTheme="minorBidi" w:eastAsia="Times New Roman" w:hAnsiTheme="minorBidi"/>
          <w:b/>
          <w:bCs/>
          <w:sz w:val="24"/>
          <w:szCs w:val="24"/>
          <w:lang w:val="en-US"/>
        </w:rPr>
        <w:pPrChange w:id="2618" w:author="יוני גרינברג" w:date="2026-01-07T12:02:00Z" w16du:dateUtc="2026-01-07T10:02:00Z">
          <w:pPr>
            <w:shd w:val="clear" w:color="auto" w:fill="FFFFFF"/>
            <w:spacing w:after="120"/>
            <w:ind w:left="1080" w:right="580"/>
          </w:pPr>
        </w:pPrChange>
      </w:pPr>
      <w:ins w:id="2619" w:author="בר הרוש" w:date="2026-01-03T22:33:00Z">
        <w:r w:rsidRPr="00DA341C">
          <w:rPr>
            <w:rFonts w:asciiTheme="minorBidi" w:eastAsia="Times New Roman" w:hAnsiTheme="minorBidi"/>
            <w:b/>
            <w:bCs/>
            <w:sz w:val="24"/>
            <w:szCs w:val="24"/>
            <w:lang w:val="en-US"/>
          </w:rPr>
          <w:t>6</w:t>
        </w:r>
      </w:ins>
      <w:ins w:id="2620" w:author="בר הרוש" w:date="2026-01-03T22:32:00Z">
        <w:r w:rsidRPr="00DA341C">
          <w:rPr>
            <w:rFonts w:asciiTheme="minorBidi" w:eastAsia="Times New Roman" w:hAnsiTheme="minorBidi"/>
            <w:b/>
            <w:bCs/>
            <w:sz w:val="24"/>
            <w:szCs w:val="24"/>
            <w:lang w:val="en-US"/>
          </w:rPr>
          <w:t>.4.3 Wall/Barrier Penetration Test</w:t>
        </w:r>
      </w:ins>
    </w:p>
    <w:p w14:paraId="41824002" w14:textId="77777777" w:rsidR="00EA10D1" w:rsidRPr="00DA341C" w:rsidRDefault="00EA10D1" w:rsidP="00C1643B">
      <w:pPr>
        <w:numPr>
          <w:ilvl w:val="0"/>
          <w:numId w:val="26"/>
        </w:numPr>
        <w:shd w:val="clear" w:color="auto" w:fill="FFFFFF"/>
        <w:spacing w:after="120"/>
        <w:ind w:left="1080" w:right="580"/>
        <w:rPr>
          <w:ins w:id="2621" w:author="בר הרוש" w:date="2026-01-03T22:32:00Z"/>
          <w:rFonts w:asciiTheme="minorBidi" w:eastAsia="Times New Roman" w:hAnsiTheme="minorBidi"/>
          <w:b/>
          <w:bCs/>
          <w:sz w:val="24"/>
          <w:szCs w:val="24"/>
          <w:lang w:val="en-US"/>
        </w:rPr>
        <w:pPrChange w:id="2622" w:author="יוני גרינברג" w:date="2026-01-07T12:19:00Z" w16du:dateUtc="2026-01-07T10:19:00Z">
          <w:pPr>
            <w:numPr>
              <w:numId w:val="26"/>
            </w:numPr>
            <w:shd w:val="clear" w:color="auto" w:fill="FFFFFF"/>
            <w:tabs>
              <w:tab w:val="num" w:pos="720"/>
            </w:tabs>
            <w:spacing w:after="120"/>
            <w:ind w:left="720" w:right="580" w:hanging="360"/>
          </w:pPr>
        </w:pPrChange>
      </w:pPr>
      <w:ins w:id="2623" w:author="בר הרוש" w:date="2026-01-03T22:32:00Z">
        <w:r w:rsidRPr="00DA341C">
          <w:rPr>
            <w:rFonts w:asciiTheme="minorBidi" w:eastAsia="Times New Roman" w:hAnsiTheme="minorBidi"/>
            <w:b/>
            <w:bCs/>
            <w:sz w:val="24"/>
            <w:szCs w:val="24"/>
            <w:lang w:val="en-US"/>
          </w:rPr>
          <w:lastRenderedPageBreak/>
          <w:t>Objective: Determine the signal's ability to diffract around or penetrate obstacles, verifying if direct Line-of-Sight (LOS) is mandatory.</w:t>
        </w:r>
      </w:ins>
    </w:p>
    <w:p w14:paraId="3CDE6451" w14:textId="77777777" w:rsidR="00EA10D1" w:rsidRPr="00DA341C" w:rsidRDefault="00EA10D1" w:rsidP="00C1643B">
      <w:pPr>
        <w:numPr>
          <w:ilvl w:val="0"/>
          <w:numId w:val="26"/>
        </w:numPr>
        <w:shd w:val="clear" w:color="auto" w:fill="FFFFFF"/>
        <w:spacing w:after="120"/>
        <w:ind w:left="1080" w:right="580"/>
        <w:rPr>
          <w:ins w:id="2624" w:author="בר הרוש" w:date="2026-01-03T22:32:00Z"/>
          <w:rFonts w:asciiTheme="minorBidi" w:eastAsia="Times New Roman" w:hAnsiTheme="minorBidi"/>
          <w:b/>
          <w:bCs/>
          <w:sz w:val="24"/>
          <w:szCs w:val="24"/>
          <w:lang w:val="en-US"/>
        </w:rPr>
        <w:pPrChange w:id="2625" w:author="יוני גרינברג" w:date="2026-01-07T12:19:00Z" w16du:dateUtc="2026-01-07T10:19:00Z">
          <w:pPr>
            <w:numPr>
              <w:numId w:val="26"/>
            </w:numPr>
            <w:shd w:val="clear" w:color="auto" w:fill="FFFFFF"/>
            <w:tabs>
              <w:tab w:val="num" w:pos="720"/>
            </w:tabs>
            <w:spacing w:after="120"/>
            <w:ind w:left="720" w:right="580" w:hanging="360"/>
          </w:pPr>
        </w:pPrChange>
      </w:pPr>
      <w:ins w:id="2626" w:author="בר הרוש" w:date="2026-01-03T22:32:00Z">
        <w:r w:rsidRPr="00DA341C">
          <w:rPr>
            <w:rFonts w:asciiTheme="minorBidi" w:eastAsia="Times New Roman" w:hAnsiTheme="minorBidi"/>
            <w:b/>
            <w:bCs/>
            <w:sz w:val="24"/>
            <w:szCs w:val="24"/>
            <w:lang w:val="en-US"/>
          </w:rPr>
          <w:t>Procedure:</w:t>
        </w:r>
      </w:ins>
    </w:p>
    <w:p w14:paraId="3ABB5E3A" w14:textId="77777777" w:rsidR="00EA10D1" w:rsidRPr="00DA341C" w:rsidRDefault="00EA10D1" w:rsidP="00C1643B">
      <w:pPr>
        <w:numPr>
          <w:ilvl w:val="1"/>
          <w:numId w:val="26"/>
        </w:numPr>
        <w:shd w:val="clear" w:color="auto" w:fill="FFFFFF"/>
        <w:spacing w:after="120"/>
        <w:ind w:left="1080" w:right="580"/>
        <w:rPr>
          <w:ins w:id="2627" w:author="בר הרוש" w:date="2026-01-03T22:32:00Z"/>
          <w:rFonts w:asciiTheme="minorBidi" w:eastAsia="Times New Roman" w:hAnsiTheme="minorBidi"/>
          <w:b/>
          <w:bCs/>
          <w:sz w:val="24"/>
          <w:szCs w:val="24"/>
          <w:lang w:val="en-US"/>
        </w:rPr>
        <w:pPrChange w:id="2628" w:author="יוני גרינברג" w:date="2026-01-07T12:19:00Z" w16du:dateUtc="2026-01-07T10:19:00Z">
          <w:pPr>
            <w:numPr>
              <w:ilvl w:val="1"/>
              <w:numId w:val="26"/>
            </w:numPr>
            <w:shd w:val="clear" w:color="auto" w:fill="FFFFFF"/>
            <w:tabs>
              <w:tab w:val="num" w:pos="1440"/>
            </w:tabs>
            <w:spacing w:after="120"/>
            <w:ind w:left="1440" w:right="580" w:hanging="360"/>
          </w:pPr>
        </w:pPrChange>
      </w:pPr>
      <w:ins w:id="2629" w:author="בר הרוש" w:date="2026-01-03T22:32:00Z">
        <w:r w:rsidRPr="00DA341C">
          <w:rPr>
            <w:rFonts w:asciiTheme="minorBidi" w:eastAsia="Times New Roman" w:hAnsiTheme="minorBidi"/>
            <w:b/>
            <w:bCs/>
            <w:sz w:val="24"/>
            <w:szCs w:val="24"/>
            <w:lang w:val="en-US"/>
          </w:rPr>
          <w:t xml:space="preserve">Establish a stable connection between devices at </w:t>
        </w:r>
        <w:proofErr w:type="gramStart"/>
        <w:r w:rsidRPr="00DA341C">
          <w:rPr>
            <w:rFonts w:asciiTheme="minorBidi" w:eastAsia="Times New Roman" w:hAnsiTheme="minorBidi"/>
            <w:b/>
            <w:bCs/>
            <w:sz w:val="24"/>
            <w:szCs w:val="24"/>
            <w:lang w:val="en-US"/>
          </w:rPr>
          <w:t>a distance of 2</w:t>
        </w:r>
        <w:proofErr w:type="gramEnd"/>
        <w:r w:rsidRPr="00DA341C">
          <w:rPr>
            <w:rFonts w:asciiTheme="minorBidi" w:eastAsia="Times New Roman" w:hAnsiTheme="minorBidi"/>
            <w:b/>
            <w:bCs/>
            <w:sz w:val="24"/>
            <w:szCs w:val="24"/>
            <w:lang w:val="en-US"/>
          </w:rPr>
          <w:t xml:space="preserve"> meters.</w:t>
        </w:r>
      </w:ins>
    </w:p>
    <w:p w14:paraId="411AB900" w14:textId="77777777" w:rsidR="00EA10D1" w:rsidRPr="00DA341C" w:rsidRDefault="00EA10D1" w:rsidP="00C1643B">
      <w:pPr>
        <w:numPr>
          <w:ilvl w:val="1"/>
          <w:numId w:val="26"/>
        </w:numPr>
        <w:shd w:val="clear" w:color="auto" w:fill="FFFFFF"/>
        <w:spacing w:after="120"/>
        <w:ind w:left="1080" w:right="580"/>
        <w:rPr>
          <w:ins w:id="2630" w:author="בר הרוש" w:date="2026-01-03T22:32:00Z"/>
          <w:rFonts w:asciiTheme="minorBidi" w:eastAsia="Times New Roman" w:hAnsiTheme="minorBidi"/>
          <w:b/>
          <w:bCs/>
          <w:sz w:val="24"/>
          <w:szCs w:val="24"/>
          <w:lang w:val="en-US"/>
        </w:rPr>
        <w:pPrChange w:id="2631" w:author="יוני גרינברג" w:date="2026-01-07T12:19:00Z" w16du:dateUtc="2026-01-07T10:19:00Z">
          <w:pPr>
            <w:numPr>
              <w:ilvl w:val="1"/>
              <w:numId w:val="26"/>
            </w:numPr>
            <w:shd w:val="clear" w:color="auto" w:fill="FFFFFF"/>
            <w:tabs>
              <w:tab w:val="num" w:pos="1440"/>
            </w:tabs>
            <w:spacing w:after="120"/>
            <w:ind w:left="1440" w:right="580" w:hanging="360"/>
          </w:pPr>
        </w:pPrChange>
      </w:pPr>
      <w:ins w:id="2632" w:author="בר הרוש" w:date="2026-01-03T22:32:00Z">
        <w:r w:rsidRPr="00DA341C">
          <w:rPr>
            <w:rFonts w:asciiTheme="minorBidi" w:eastAsia="Times New Roman" w:hAnsiTheme="minorBidi"/>
            <w:b/>
            <w:bCs/>
            <w:sz w:val="24"/>
            <w:szCs w:val="24"/>
            <w:lang w:val="en-US"/>
          </w:rPr>
          <w:t>Place obstacles of increasing density directly between the speaker and microphone:</w:t>
        </w:r>
      </w:ins>
    </w:p>
    <w:p w14:paraId="39381E5A" w14:textId="77777777" w:rsidR="00EA10D1" w:rsidRPr="00DA341C" w:rsidRDefault="00EA10D1" w:rsidP="00C1643B">
      <w:pPr>
        <w:numPr>
          <w:ilvl w:val="2"/>
          <w:numId w:val="26"/>
        </w:numPr>
        <w:shd w:val="clear" w:color="auto" w:fill="FFFFFF"/>
        <w:spacing w:after="120"/>
        <w:ind w:left="1080" w:right="580"/>
        <w:rPr>
          <w:ins w:id="2633" w:author="בר הרוש" w:date="2026-01-03T22:32:00Z"/>
          <w:rFonts w:asciiTheme="minorBidi" w:eastAsia="Times New Roman" w:hAnsiTheme="minorBidi"/>
          <w:b/>
          <w:bCs/>
          <w:sz w:val="24"/>
          <w:szCs w:val="24"/>
          <w:lang w:val="en-US"/>
        </w:rPr>
        <w:pPrChange w:id="2634"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635" w:author="בר הרוש" w:date="2026-01-03T22:32:00Z">
        <w:r w:rsidRPr="00DA341C">
          <w:rPr>
            <w:rFonts w:asciiTheme="minorBidi" w:eastAsia="Times New Roman" w:hAnsiTheme="minorBidi"/>
            <w:b/>
            <w:bCs/>
            <w:sz w:val="24"/>
            <w:szCs w:val="24"/>
            <w:lang w:val="en-US"/>
          </w:rPr>
          <w:t>Level 1: A sheet of paper.</w:t>
        </w:r>
      </w:ins>
    </w:p>
    <w:p w14:paraId="38F12502" w14:textId="77777777" w:rsidR="00EA10D1" w:rsidRPr="00DA341C" w:rsidRDefault="00EA10D1" w:rsidP="00C1643B">
      <w:pPr>
        <w:numPr>
          <w:ilvl w:val="2"/>
          <w:numId w:val="26"/>
        </w:numPr>
        <w:shd w:val="clear" w:color="auto" w:fill="FFFFFF"/>
        <w:spacing w:after="120"/>
        <w:ind w:left="1080" w:right="580"/>
        <w:rPr>
          <w:ins w:id="2636" w:author="בר הרוש" w:date="2026-01-03T22:32:00Z"/>
          <w:rFonts w:asciiTheme="minorBidi" w:eastAsia="Times New Roman" w:hAnsiTheme="minorBidi"/>
          <w:b/>
          <w:bCs/>
          <w:sz w:val="24"/>
          <w:szCs w:val="24"/>
          <w:lang w:val="en-US"/>
        </w:rPr>
        <w:pPrChange w:id="2637"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638" w:author="בר הרוש" w:date="2026-01-03T22:32:00Z">
        <w:r w:rsidRPr="00DA341C">
          <w:rPr>
            <w:rFonts w:asciiTheme="minorBidi" w:eastAsia="Times New Roman" w:hAnsiTheme="minorBidi"/>
            <w:b/>
            <w:bCs/>
            <w:sz w:val="24"/>
            <w:szCs w:val="24"/>
            <w:lang w:val="en-US"/>
          </w:rPr>
          <w:t>Level 2: A human body.</w:t>
        </w:r>
      </w:ins>
    </w:p>
    <w:p w14:paraId="16258E0D" w14:textId="77777777" w:rsidR="00EA10D1" w:rsidRPr="00DA341C" w:rsidRDefault="00EA10D1" w:rsidP="00C1643B">
      <w:pPr>
        <w:numPr>
          <w:ilvl w:val="2"/>
          <w:numId w:val="26"/>
        </w:numPr>
        <w:shd w:val="clear" w:color="auto" w:fill="FFFFFF"/>
        <w:spacing w:after="120"/>
        <w:ind w:left="1080" w:right="580"/>
        <w:rPr>
          <w:ins w:id="2639" w:author="בר הרוש" w:date="2026-01-03T22:32:00Z"/>
          <w:rFonts w:asciiTheme="minorBidi" w:eastAsia="Times New Roman" w:hAnsiTheme="minorBidi"/>
          <w:b/>
          <w:bCs/>
          <w:sz w:val="24"/>
          <w:szCs w:val="24"/>
          <w:lang w:val="en-US"/>
        </w:rPr>
        <w:pPrChange w:id="2640" w:author="יוני גרינברג" w:date="2026-01-07T12:19:00Z" w16du:dateUtc="2026-01-07T10:19:00Z">
          <w:pPr>
            <w:numPr>
              <w:ilvl w:val="2"/>
              <w:numId w:val="26"/>
            </w:numPr>
            <w:shd w:val="clear" w:color="auto" w:fill="FFFFFF"/>
            <w:tabs>
              <w:tab w:val="num" w:pos="2160"/>
            </w:tabs>
            <w:spacing w:after="120"/>
            <w:ind w:left="2160" w:right="580" w:hanging="360"/>
          </w:pPr>
        </w:pPrChange>
      </w:pPr>
      <w:ins w:id="2641" w:author="בר הרוש" w:date="2026-01-03T22:32:00Z">
        <w:r w:rsidRPr="00DA341C">
          <w:rPr>
            <w:rFonts w:asciiTheme="minorBidi" w:eastAsia="Times New Roman" w:hAnsiTheme="minorBidi"/>
            <w:b/>
            <w:bCs/>
            <w:sz w:val="24"/>
            <w:szCs w:val="24"/>
            <w:lang w:val="en-US"/>
          </w:rPr>
          <w:t>Level 3: A solid wooden door or wall.</w:t>
        </w:r>
      </w:ins>
    </w:p>
    <w:p w14:paraId="39C757C6" w14:textId="77777777" w:rsidR="00EA10D1" w:rsidRPr="00DA341C" w:rsidRDefault="00EA10D1" w:rsidP="00C1643B">
      <w:pPr>
        <w:numPr>
          <w:ilvl w:val="0"/>
          <w:numId w:val="26"/>
        </w:numPr>
        <w:shd w:val="clear" w:color="auto" w:fill="FFFFFF"/>
        <w:spacing w:after="120"/>
        <w:ind w:left="1080" w:right="580"/>
        <w:rPr>
          <w:ins w:id="2642" w:author="בר הרוש" w:date="2026-01-03T22:32:00Z"/>
          <w:rFonts w:asciiTheme="minorBidi" w:eastAsia="Times New Roman" w:hAnsiTheme="minorBidi"/>
          <w:b/>
          <w:bCs/>
          <w:sz w:val="24"/>
          <w:szCs w:val="24"/>
          <w:lang w:val="en-US"/>
        </w:rPr>
        <w:pPrChange w:id="2643" w:author="יוני גרינברג" w:date="2026-01-07T12:19:00Z" w16du:dateUtc="2026-01-07T10:19:00Z">
          <w:pPr>
            <w:numPr>
              <w:numId w:val="26"/>
            </w:numPr>
            <w:shd w:val="clear" w:color="auto" w:fill="FFFFFF"/>
            <w:tabs>
              <w:tab w:val="num" w:pos="720"/>
            </w:tabs>
            <w:spacing w:after="120"/>
            <w:ind w:left="720" w:right="580" w:hanging="360"/>
          </w:pPr>
        </w:pPrChange>
      </w:pPr>
      <w:ins w:id="2644" w:author="בר הרוש" w:date="2026-01-03T22:32:00Z">
        <w:r w:rsidRPr="00DA341C">
          <w:rPr>
            <w:rFonts w:asciiTheme="minorBidi" w:eastAsia="Times New Roman" w:hAnsiTheme="minorBidi"/>
            <w:b/>
            <w:bCs/>
            <w:sz w:val="24"/>
            <w:szCs w:val="24"/>
            <w:lang w:val="en-US"/>
          </w:rPr>
          <w:t>Success Criteria:</w:t>
        </w:r>
      </w:ins>
    </w:p>
    <w:p w14:paraId="2F7F129C" w14:textId="77777777" w:rsidR="00EA10D1" w:rsidRPr="00DA341C" w:rsidRDefault="00EA10D1" w:rsidP="00C1643B">
      <w:pPr>
        <w:numPr>
          <w:ilvl w:val="1"/>
          <w:numId w:val="27"/>
        </w:numPr>
        <w:shd w:val="clear" w:color="auto" w:fill="FFFFFF"/>
        <w:spacing w:after="120"/>
        <w:ind w:left="1080" w:right="580"/>
        <w:rPr>
          <w:ins w:id="2645" w:author="בר הרוש" w:date="2026-01-03T22:32:00Z"/>
          <w:rFonts w:asciiTheme="minorBidi" w:eastAsia="Times New Roman" w:hAnsiTheme="minorBidi"/>
          <w:b/>
          <w:bCs/>
          <w:sz w:val="24"/>
          <w:szCs w:val="24"/>
          <w:lang w:val="en-US"/>
        </w:rPr>
        <w:pPrChange w:id="2646" w:author="יוני גרינברג" w:date="2026-01-07T12:19:00Z" w16du:dateUtc="2026-01-07T10:19:00Z">
          <w:pPr>
            <w:numPr>
              <w:ilvl w:val="1"/>
              <w:numId w:val="27"/>
            </w:numPr>
            <w:shd w:val="clear" w:color="auto" w:fill="FFFFFF"/>
            <w:tabs>
              <w:tab w:val="num" w:pos="1440"/>
            </w:tabs>
            <w:spacing w:after="120"/>
            <w:ind w:left="1440" w:right="580" w:hanging="360"/>
          </w:pPr>
        </w:pPrChange>
      </w:pPr>
      <w:ins w:id="2647" w:author="בר הרוש" w:date="2026-01-03T22:32:00Z">
        <w:r w:rsidRPr="00DA341C">
          <w:rPr>
            <w:rFonts w:asciiTheme="minorBidi" w:eastAsia="Times New Roman" w:hAnsiTheme="minorBidi"/>
            <w:b/>
            <w:bCs/>
            <w:sz w:val="24"/>
            <w:szCs w:val="24"/>
            <w:lang w:val="en-US"/>
          </w:rPr>
          <w:t>Pass: The system must accurately report signal loss or checksum failure when the signal is blocked. It must not crash or display random garbage data.</w:t>
        </w:r>
      </w:ins>
    </w:p>
    <w:p w14:paraId="38F9AFAE" w14:textId="5C416031" w:rsidR="00EA10D1" w:rsidRPr="00DA341C" w:rsidRDefault="00EA10D1" w:rsidP="00C1643B">
      <w:pPr>
        <w:shd w:val="clear" w:color="auto" w:fill="FFFFFF"/>
        <w:spacing w:after="120"/>
        <w:ind w:left="1080" w:right="580"/>
        <w:rPr>
          <w:ins w:id="2648" w:author="בר הרוש" w:date="2026-01-03T22:32:00Z"/>
          <w:rFonts w:asciiTheme="minorBidi" w:eastAsia="Times New Roman" w:hAnsiTheme="minorBidi"/>
          <w:sz w:val="24"/>
          <w:szCs w:val="24"/>
          <w:lang w:val="en-US"/>
        </w:rPr>
      </w:pPr>
      <w:ins w:id="2649" w:author="בר הרוש" w:date="2026-01-03T22:33:00Z">
        <w:r w:rsidRPr="00DA341C">
          <w:rPr>
            <w:rFonts w:asciiTheme="minorBidi" w:eastAsia="Times New Roman" w:hAnsiTheme="minorBidi"/>
            <w:b/>
            <w:bCs/>
            <w:sz w:val="24"/>
            <w:szCs w:val="24"/>
            <w:lang w:val="en-US"/>
          </w:rPr>
          <w:t>6</w:t>
        </w:r>
      </w:ins>
      <w:ins w:id="2650" w:author="בר הרוש" w:date="2026-01-03T22:32:00Z">
        <w:r w:rsidRPr="00DA341C">
          <w:rPr>
            <w:rFonts w:asciiTheme="minorBidi" w:eastAsia="Times New Roman" w:hAnsiTheme="minorBidi"/>
            <w:b/>
            <w:bCs/>
            <w:sz w:val="24"/>
            <w:szCs w:val="24"/>
            <w:lang w:val="en-US"/>
          </w:rPr>
          <w:t>.4.4. Battery and Thermal Stability</w:t>
        </w:r>
      </w:ins>
    </w:p>
    <w:p w14:paraId="5DD58B36" w14:textId="77777777" w:rsidR="00EA10D1" w:rsidRPr="00DA341C" w:rsidRDefault="00EA10D1" w:rsidP="00C1643B">
      <w:pPr>
        <w:numPr>
          <w:ilvl w:val="0"/>
          <w:numId w:val="25"/>
        </w:numPr>
        <w:shd w:val="clear" w:color="auto" w:fill="FFFFFF"/>
        <w:spacing w:after="120"/>
        <w:ind w:left="1080" w:right="580"/>
        <w:rPr>
          <w:ins w:id="2651" w:author="בר הרוש" w:date="2026-01-03T22:32:00Z"/>
          <w:rFonts w:asciiTheme="minorBidi" w:eastAsia="Times New Roman" w:hAnsiTheme="minorBidi"/>
          <w:sz w:val="24"/>
          <w:szCs w:val="24"/>
          <w:lang w:val="en-US"/>
        </w:rPr>
        <w:pPrChange w:id="2652" w:author="יוני גרינברג" w:date="2026-01-07T12:19:00Z" w16du:dateUtc="2026-01-07T10:19:00Z">
          <w:pPr>
            <w:numPr>
              <w:numId w:val="25"/>
            </w:numPr>
            <w:shd w:val="clear" w:color="auto" w:fill="FFFFFF"/>
            <w:tabs>
              <w:tab w:val="num" w:pos="720"/>
            </w:tabs>
            <w:spacing w:after="120"/>
            <w:ind w:left="720" w:right="580" w:hanging="360"/>
          </w:pPr>
        </w:pPrChange>
      </w:pPr>
      <w:ins w:id="2653" w:author="בר הרוש" w:date="2026-01-03T22:32:00Z">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ins>
    </w:p>
    <w:p w14:paraId="644A9120" w14:textId="77777777" w:rsidR="00EA10D1" w:rsidRPr="00DA341C" w:rsidRDefault="00EA10D1" w:rsidP="00C1643B">
      <w:pPr>
        <w:numPr>
          <w:ilvl w:val="0"/>
          <w:numId w:val="25"/>
        </w:numPr>
        <w:shd w:val="clear" w:color="auto" w:fill="FFFFFF"/>
        <w:spacing w:after="120"/>
        <w:ind w:left="1080" w:right="580"/>
        <w:rPr>
          <w:ins w:id="2654" w:author="בר הרוש" w:date="2026-01-03T22:32:00Z"/>
          <w:rFonts w:asciiTheme="minorBidi" w:eastAsia="Times New Roman" w:hAnsiTheme="minorBidi"/>
          <w:sz w:val="24"/>
          <w:szCs w:val="24"/>
          <w:lang w:val="en-US"/>
        </w:rPr>
        <w:pPrChange w:id="2655" w:author="יוני גרינברג" w:date="2026-01-07T12:19:00Z" w16du:dateUtc="2026-01-07T10:19:00Z">
          <w:pPr>
            <w:numPr>
              <w:numId w:val="25"/>
            </w:numPr>
            <w:shd w:val="clear" w:color="auto" w:fill="FFFFFF"/>
            <w:tabs>
              <w:tab w:val="num" w:pos="720"/>
            </w:tabs>
            <w:spacing w:after="120"/>
            <w:ind w:left="720" w:right="580" w:hanging="360"/>
          </w:pPr>
        </w:pPrChange>
      </w:pPr>
      <w:ins w:id="2656" w:author="בר הרוש" w:date="2026-01-03T22:32:00Z">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ins>
    </w:p>
    <w:p w14:paraId="1BAE51CB" w14:textId="77777777" w:rsidR="00EA10D1" w:rsidRPr="00DA341C" w:rsidRDefault="00EA10D1" w:rsidP="00C1643B">
      <w:pPr>
        <w:numPr>
          <w:ilvl w:val="0"/>
          <w:numId w:val="25"/>
        </w:numPr>
        <w:shd w:val="clear" w:color="auto" w:fill="FFFFFF"/>
        <w:spacing w:after="120"/>
        <w:ind w:left="1080" w:right="580"/>
        <w:rPr>
          <w:ins w:id="2657" w:author="בר הרוש" w:date="2026-01-03T22:32:00Z"/>
          <w:rFonts w:asciiTheme="minorBidi" w:eastAsia="Times New Roman" w:hAnsiTheme="minorBidi"/>
          <w:sz w:val="24"/>
          <w:szCs w:val="24"/>
          <w:lang w:val="en-US"/>
        </w:rPr>
        <w:pPrChange w:id="2658" w:author="יוני גרינברג" w:date="2026-01-07T12:19:00Z" w16du:dateUtc="2026-01-07T10:19:00Z">
          <w:pPr>
            <w:numPr>
              <w:numId w:val="25"/>
            </w:numPr>
            <w:shd w:val="clear" w:color="auto" w:fill="FFFFFF"/>
            <w:tabs>
              <w:tab w:val="num" w:pos="720"/>
            </w:tabs>
            <w:spacing w:after="120"/>
            <w:ind w:left="720" w:right="580" w:hanging="360"/>
          </w:pPr>
        </w:pPrChange>
      </w:pPr>
      <w:ins w:id="2659" w:author="בר הרוש" w:date="2026-01-03T22:32:00Z">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ins>
    </w:p>
    <w:p w14:paraId="288A7943" w14:textId="77777777" w:rsidR="00EA10D1" w:rsidRPr="001C719D" w:rsidRDefault="00EA10D1">
      <w:pPr>
        <w:shd w:val="clear" w:color="auto" w:fill="FFFFFF"/>
        <w:spacing w:after="120"/>
        <w:ind w:left="1083" w:right="580"/>
        <w:rPr>
          <w:rFonts w:asciiTheme="minorBidi" w:eastAsia="Times New Roman" w:hAnsiTheme="minorBidi"/>
          <w:sz w:val="24"/>
          <w:szCs w:val="24"/>
          <w:lang w:val="en-US"/>
          <w:rPrChange w:id="2660" w:author="יוני גרינברג" w:date="2026-01-06T11:40:00Z">
            <w:rPr>
              <w:rFonts w:ascii="Times New Roman" w:eastAsia="Times New Roman" w:hAnsi="Times New Roman" w:cs="Times New Roman"/>
              <w:sz w:val="24"/>
              <w:szCs w:val="24"/>
              <w:lang w:val="en-US"/>
            </w:rPr>
          </w:rPrChange>
        </w:rPr>
        <w:pPrChange w:id="2661" w:author="יוני גרינברג" w:date="2026-01-06T12:11:00Z">
          <w:pPr>
            <w:shd w:val="clear" w:color="auto" w:fill="FFFFFF"/>
            <w:spacing w:after="120"/>
            <w:ind w:left="1080" w:right="580"/>
          </w:pPr>
        </w:pPrChange>
      </w:pPr>
    </w:p>
    <w:p w14:paraId="74653A05" w14:textId="7C7CAB36" w:rsidR="000562F9" w:rsidRPr="00DA341C" w:rsidRDefault="00DA341C">
      <w:pPr>
        <w:shd w:val="clear" w:color="auto" w:fill="FFFFFF"/>
        <w:spacing w:after="120"/>
        <w:ind w:right="580"/>
        <w:rPr>
          <w:rFonts w:asciiTheme="minorBidi" w:eastAsia="Times New Roman" w:hAnsiTheme="minorBidi"/>
          <w:sz w:val="32"/>
          <w:szCs w:val="32"/>
          <w:lang w:val="en-US"/>
          <w:rPrChange w:id="2662" w:author="יוני גרינברג" w:date="2026-01-06T11:58:00Z">
            <w:rPr>
              <w:rFonts w:ascii="Times New Roman" w:eastAsia="Times New Roman" w:hAnsi="Times New Roman" w:cs="Times New Roman"/>
              <w:lang w:val="en-US"/>
            </w:rPr>
          </w:rPrChange>
        </w:rPr>
        <w:pPrChange w:id="2663" w:author="יוני גרינברג" w:date="2026-01-06T12:12:00Z">
          <w:pPr>
            <w:shd w:val="clear" w:color="auto" w:fill="FFFFFF"/>
            <w:spacing w:after="120"/>
            <w:ind w:left="1080" w:right="580"/>
          </w:pPr>
        </w:pPrChange>
      </w:pPr>
      <w:ins w:id="2664" w:author="יוני גרינברג" w:date="2026-01-06T11:58:00Z">
        <w:r w:rsidRPr="00DA341C">
          <w:rPr>
            <w:rFonts w:asciiTheme="minorBidi" w:hAnsiTheme="minorBidi"/>
            <w:b/>
            <w:bCs/>
            <w:sz w:val="32"/>
            <w:szCs w:val="32"/>
            <w:lang w:val="en-US"/>
          </w:rPr>
          <w:t xml:space="preserve">Chapter </w:t>
        </w:r>
      </w:ins>
      <w:commentRangeStart w:id="2665"/>
      <w:del w:id="2666" w:author="בר הרוש" w:date="2026-01-03T22:31:00Z">
        <w:r w:rsidR="005B7E88" w:rsidRPr="00DA341C" w:rsidDel="00EA10D1">
          <w:rPr>
            <w:rFonts w:asciiTheme="minorBidi" w:eastAsia="Times New Roman" w:hAnsiTheme="minorBidi"/>
            <w:sz w:val="32"/>
            <w:szCs w:val="32"/>
            <w:lang w:val="en-US"/>
            <w:rPrChange w:id="2667" w:author="יוני גרינברג" w:date="2026-01-06T11:58:00Z">
              <w:rPr>
                <w:rFonts w:ascii="Times New Roman" w:eastAsia="Times New Roman" w:hAnsi="Times New Roman" w:cs="Times New Roman"/>
                <w:sz w:val="46"/>
                <w:szCs w:val="46"/>
                <w:lang w:val="en-US"/>
              </w:rPr>
            </w:rPrChange>
          </w:rPr>
          <w:delText>6</w:delText>
        </w:r>
        <w:r w:rsidR="000562F9" w:rsidRPr="00DA341C" w:rsidDel="00EA10D1">
          <w:rPr>
            <w:rFonts w:asciiTheme="minorBidi" w:eastAsia="Times New Roman" w:hAnsiTheme="minorBidi"/>
            <w:sz w:val="32"/>
            <w:szCs w:val="32"/>
            <w:lang w:val="en-US"/>
            <w:rPrChange w:id="2668" w:author="יוני גרינברג" w:date="2026-01-06T11:58:00Z">
              <w:rPr>
                <w:rFonts w:ascii="Times New Roman" w:eastAsia="Times New Roman" w:hAnsi="Times New Roman" w:cs="Times New Roman"/>
                <w:lang w:val="en-US"/>
              </w:rPr>
            </w:rPrChange>
          </w:rPr>
          <w:delText>:</w:delText>
        </w:r>
      </w:del>
      <w:ins w:id="2669" w:author="בר הרוש" w:date="2026-01-03T22:31:00Z">
        <w:r w:rsidR="00EA10D1" w:rsidRPr="00DA341C">
          <w:rPr>
            <w:rFonts w:asciiTheme="minorBidi" w:eastAsia="Times New Roman" w:hAnsiTheme="minorBidi"/>
            <w:sz w:val="32"/>
            <w:szCs w:val="32"/>
            <w:lang w:val="en-US"/>
            <w:rPrChange w:id="2670" w:author="יוני גרינברג" w:date="2026-01-06T11:58:00Z">
              <w:rPr>
                <w:rFonts w:asciiTheme="minorBidi" w:eastAsia="Times New Roman" w:hAnsiTheme="minorBidi"/>
                <w:sz w:val="46"/>
                <w:szCs w:val="46"/>
                <w:lang w:val="en-US"/>
              </w:rPr>
            </w:rPrChange>
          </w:rPr>
          <w:t>7</w:t>
        </w:r>
        <w:del w:id="2671" w:author="יוני גרינברג" w:date="2026-01-06T11:58:00Z">
          <w:r w:rsidR="00EA10D1" w:rsidRPr="00DA341C" w:rsidDel="00DA341C">
            <w:rPr>
              <w:rFonts w:asciiTheme="minorBidi" w:eastAsia="Times New Roman" w:hAnsiTheme="minorBidi"/>
              <w:sz w:val="32"/>
              <w:szCs w:val="32"/>
              <w:lang w:val="en-US"/>
              <w:rPrChange w:id="2672" w:author="יוני גרינברג" w:date="2026-01-06T11:58:00Z">
                <w:rPr>
                  <w:rFonts w:asciiTheme="minorBidi" w:eastAsia="Times New Roman" w:hAnsiTheme="minorBidi"/>
                  <w:sz w:val="46"/>
                  <w:szCs w:val="46"/>
                  <w:lang w:val="en-US"/>
                </w:rPr>
              </w:rPrChange>
            </w:rPr>
            <w:delText>:</w:delText>
          </w:r>
        </w:del>
      </w:ins>
      <w:ins w:id="2673" w:author="יוני גרינברג" w:date="2026-01-06T11:58:00Z">
        <w:r w:rsidRPr="00DA341C">
          <w:rPr>
            <w:rFonts w:asciiTheme="minorBidi" w:eastAsia="Times New Roman" w:hAnsiTheme="minorBidi"/>
            <w:sz w:val="32"/>
            <w:szCs w:val="32"/>
            <w:lang w:val="en-US"/>
            <w:rPrChange w:id="2674" w:author="יוני גרינברג" w:date="2026-01-06T11:58:00Z">
              <w:rPr>
                <w:rFonts w:asciiTheme="minorBidi" w:eastAsia="Times New Roman" w:hAnsiTheme="minorBidi"/>
                <w:sz w:val="24"/>
                <w:szCs w:val="24"/>
                <w:lang w:val="en-US"/>
              </w:rPr>
            </w:rPrChange>
          </w:rPr>
          <w:t>.</w:t>
        </w:r>
      </w:ins>
      <w:r w:rsidR="000562F9" w:rsidRPr="00DA341C">
        <w:rPr>
          <w:rFonts w:asciiTheme="minorBidi" w:eastAsia="Times New Roman" w:hAnsiTheme="minorBidi"/>
          <w:sz w:val="32"/>
          <w:szCs w:val="32"/>
          <w:lang w:val="en-US"/>
          <w:rPrChange w:id="2675" w:author="יוני גרינברג" w:date="2026-01-06T11:58:00Z">
            <w:rPr>
              <w:rFonts w:ascii="Times New Roman" w:eastAsia="Times New Roman" w:hAnsi="Times New Roman" w:cs="Times New Roman"/>
              <w:lang w:val="en-US"/>
            </w:rPr>
          </w:rPrChange>
        </w:rPr>
        <w:t xml:space="preserve"> </w:t>
      </w:r>
      <w:commentRangeEnd w:id="2665"/>
      <w:r w:rsidR="00C07A58" w:rsidRPr="00DA341C">
        <w:rPr>
          <w:rStyle w:val="a8"/>
          <w:rFonts w:asciiTheme="minorBidi" w:hAnsiTheme="minorBidi"/>
          <w:sz w:val="32"/>
          <w:szCs w:val="32"/>
          <w:rPrChange w:id="2676" w:author="יוני גרינברג" w:date="2026-01-06T11:58:00Z">
            <w:rPr>
              <w:rStyle w:val="a8"/>
            </w:rPr>
          </w:rPrChange>
        </w:rPr>
        <w:commentReference w:id="2665"/>
      </w:r>
      <w:r w:rsidR="00C07A58" w:rsidRPr="00DA341C">
        <w:rPr>
          <w:rFonts w:asciiTheme="minorBidi" w:eastAsia="Times New Roman" w:hAnsiTheme="minorBidi"/>
          <w:sz w:val="32"/>
          <w:szCs w:val="32"/>
          <w:lang w:val="en-US"/>
          <w:rPrChange w:id="2677" w:author="יוני גרינברג" w:date="2026-01-06T11:58:00Z">
            <w:rPr>
              <w:rFonts w:ascii="Times New Roman" w:eastAsia="Times New Roman" w:hAnsi="Times New Roman" w:cs="Times New Roman"/>
              <w:lang w:val="en-US"/>
            </w:rPr>
          </w:rPrChange>
        </w:rPr>
        <w:t xml:space="preserve">Preliminary </w:t>
      </w:r>
      <w:r w:rsidR="000562F9" w:rsidRPr="00DA341C">
        <w:rPr>
          <w:rFonts w:asciiTheme="minorBidi" w:eastAsia="Times New Roman" w:hAnsiTheme="minorBidi"/>
          <w:sz w:val="32"/>
          <w:szCs w:val="32"/>
          <w:lang w:val="en-US"/>
          <w:rPrChange w:id="2678" w:author="יוני גרינברג" w:date="2026-01-06T11:58:00Z">
            <w:rPr>
              <w:rFonts w:ascii="Times New Roman" w:eastAsia="Times New Roman" w:hAnsi="Times New Roman" w:cs="Times New Roman"/>
              <w:lang w:val="en-US"/>
            </w:rPr>
          </w:rPrChange>
        </w:rPr>
        <w:t xml:space="preserve">software engineering documents </w:t>
      </w:r>
    </w:p>
    <w:p w14:paraId="6A6FC4FB" w14:textId="77777777" w:rsidR="000562F9" w:rsidRPr="001C719D" w:rsidRDefault="000562F9" w:rsidP="00C1643B">
      <w:pPr>
        <w:numPr>
          <w:ilvl w:val="0"/>
          <w:numId w:val="1"/>
        </w:numPr>
        <w:shd w:val="clear" w:color="auto" w:fill="FFFFFF"/>
        <w:ind w:right="580"/>
        <w:rPr>
          <w:rFonts w:asciiTheme="minorBidi" w:eastAsia="Times New Roman" w:hAnsiTheme="minorBidi"/>
          <w:sz w:val="24"/>
          <w:szCs w:val="24"/>
          <w:lang w:val="en-US"/>
          <w:rPrChange w:id="2679" w:author="יוני גרינברג" w:date="2026-01-06T11:40:00Z">
            <w:rPr>
              <w:rFonts w:ascii="Times New Roman" w:eastAsia="Times New Roman" w:hAnsi="Times New Roman" w:cs="Times New Roman"/>
              <w:lang w:val="en-US"/>
            </w:rPr>
          </w:rPrChange>
        </w:rPr>
      </w:pPr>
      <w:r w:rsidRPr="001C719D">
        <w:rPr>
          <w:rFonts w:asciiTheme="minorBidi" w:hAnsiTheme="minorBidi"/>
          <w:sz w:val="24"/>
          <w:szCs w:val="24"/>
          <w:rPrChange w:id="2680" w:author="יוני גרינברג" w:date="2026-01-06T11:40:00Z">
            <w:rPr/>
          </w:rPrChange>
        </w:rPr>
        <w:fldChar w:fldCharType="begin"/>
      </w:r>
      <w:r w:rsidRPr="001C719D">
        <w:rPr>
          <w:rFonts w:asciiTheme="minorBidi" w:hAnsiTheme="minorBidi"/>
          <w:sz w:val="24"/>
          <w:szCs w:val="24"/>
          <w:lang w:val="en-US"/>
          <w:rPrChange w:id="2681" w:author="יוני גרינברג" w:date="2026-01-06T11:40:00Z">
            <w:rPr/>
          </w:rPrChange>
        </w:rPr>
        <w:instrText>HYPERLINK "https://developer.android.com/tools/releases/platforms?hl=he" \h</w:instrText>
      </w:r>
      <w:r w:rsidRPr="00D2431F">
        <w:rPr>
          <w:rFonts w:asciiTheme="minorBidi" w:hAnsiTheme="minorBidi"/>
          <w:sz w:val="24"/>
          <w:szCs w:val="24"/>
        </w:rPr>
      </w:r>
      <w:r w:rsidRPr="001C719D">
        <w:rPr>
          <w:rFonts w:asciiTheme="minorBidi" w:hAnsiTheme="minorBidi"/>
          <w:sz w:val="24"/>
          <w:szCs w:val="24"/>
          <w:rPrChange w:id="2682"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683" w:author="יוני גרינברג" w:date="2026-01-06T11:40:00Z">
            <w:rPr>
              <w:rFonts w:ascii="Times New Roman" w:eastAsia="Times New Roman" w:hAnsi="Times New Roman" w:cs="Times New Roman"/>
              <w:color w:val="1155CC"/>
              <w:u w:val="single"/>
              <w:lang w:val="en-US"/>
            </w:rPr>
          </w:rPrChange>
        </w:rPr>
        <w:t>https://developer.android.com/tools/releases/platforms?hl=he</w:t>
      </w:r>
      <w:r w:rsidRPr="001C719D">
        <w:rPr>
          <w:rFonts w:asciiTheme="minorBidi" w:hAnsiTheme="minorBidi"/>
          <w:sz w:val="24"/>
          <w:szCs w:val="24"/>
          <w:rPrChange w:id="2684" w:author="יוני גרינברג" w:date="2026-01-06T11:40:00Z">
            <w:rPr/>
          </w:rPrChange>
        </w:rPr>
        <w:fldChar w:fldCharType="end"/>
      </w:r>
    </w:p>
    <w:p w14:paraId="5CE4B210" w14:textId="77777777" w:rsidR="000562F9" w:rsidRPr="001C719D" w:rsidRDefault="000562F9" w:rsidP="00C1643B">
      <w:pPr>
        <w:numPr>
          <w:ilvl w:val="0"/>
          <w:numId w:val="1"/>
        </w:numPr>
        <w:shd w:val="clear" w:color="auto" w:fill="FFFFFF"/>
        <w:ind w:right="580"/>
        <w:rPr>
          <w:rFonts w:asciiTheme="minorBidi" w:eastAsia="Times New Roman" w:hAnsiTheme="minorBidi"/>
          <w:sz w:val="24"/>
          <w:szCs w:val="24"/>
          <w:rPrChange w:id="2685" w:author="יוני גרינברג" w:date="2026-01-06T11:40:00Z">
            <w:rPr>
              <w:rFonts w:ascii="Times New Roman" w:eastAsia="Times New Roman" w:hAnsi="Times New Roman" w:cs="Times New Roman"/>
            </w:rPr>
          </w:rPrChange>
        </w:rPr>
      </w:pPr>
      <w:r w:rsidRPr="001C719D">
        <w:rPr>
          <w:rFonts w:asciiTheme="minorBidi" w:hAnsiTheme="minorBidi"/>
          <w:sz w:val="24"/>
          <w:szCs w:val="24"/>
          <w:rPrChange w:id="2686" w:author="יוני גרינברג" w:date="2026-01-06T11:40:00Z">
            <w:rPr/>
          </w:rPrChange>
        </w:rPr>
        <w:fldChar w:fldCharType="begin"/>
      </w:r>
      <w:r w:rsidRPr="001C719D">
        <w:rPr>
          <w:rFonts w:asciiTheme="minorBidi" w:hAnsiTheme="minorBidi"/>
          <w:sz w:val="24"/>
          <w:szCs w:val="24"/>
          <w:rPrChange w:id="2687" w:author="יוני גרינברג" w:date="2026-01-06T11:40:00Z">
            <w:rPr/>
          </w:rPrChange>
        </w:rPr>
        <w:instrText>HYPERLINK "https://developer.apple.com/" \h</w:instrText>
      </w:r>
      <w:r w:rsidRPr="00D2431F">
        <w:rPr>
          <w:rFonts w:asciiTheme="minorBidi" w:hAnsiTheme="minorBidi"/>
          <w:sz w:val="24"/>
          <w:szCs w:val="24"/>
        </w:rPr>
      </w:r>
      <w:r w:rsidRPr="001C719D">
        <w:rPr>
          <w:rFonts w:asciiTheme="minorBidi" w:hAnsiTheme="minorBidi"/>
          <w:sz w:val="24"/>
          <w:szCs w:val="24"/>
          <w:rPrChange w:id="2688" w:author="יוני גרינברג" w:date="2026-01-06T11:40:00Z">
            <w:rPr/>
          </w:rPrChange>
        </w:rPr>
        <w:fldChar w:fldCharType="separate"/>
      </w:r>
      <w:r w:rsidRPr="001C719D">
        <w:rPr>
          <w:rFonts w:asciiTheme="minorBidi" w:eastAsia="Times New Roman" w:hAnsiTheme="minorBidi"/>
          <w:color w:val="1155CC"/>
          <w:sz w:val="24"/>
          <w:szCs w:val="24"/>
          <w:u w:val="single"/>
          <w:rPrChange w:id="2689" w:author="יוני גרינברג" w:date="2026-01-06T11:40:00Z">
            <w:rPr>
              <w:rFonts w:ascii="Times New Roman" w:eastAsia="Times New Roman" w:hAnsi="Times New Roman" w:cs="Times New Roman"/>
              <w:color w:val="1155CC"/>
              <w:u w:val="single"/>
            </w:rPr>
          </w:rPrChange>
        </w:rPr>
        <w:t>https://developer.apple.com/</w:t>
      </w:r>
      <w:r w:rsidRPr="001C719D">
        <w:rPr>
          <w:rFonts w:asciiTheme="minorBidi" w:hAnsiTheme="minorBidi"/>
          <w:sz w:val="24"/>
          <w:szCs w:val="24"/>
          <w:rPrChange w:id="2690" w:author="יוני גרינברג" w:date="2026-01-06T11:40:00Z">
            <w:rPr/>
          </w:rPrChange>
        </w:rPr>
        <w:fldChar w:fldCharType="end"/>
      </w:r>
    </w:p>
    <w:p w14:paraId="4C900AB2" w14:textId="77777777" w:rsidR="000562F9" w:rsidRPr="001C719D" w:rsidRDefault="000562F9" w:rsidP="00C1643B">
      <w:pPr>
        <w:numPr>
          <w:ilvl w:val="0"/>
          <w:numId w:val="1"/>
        </w:numPr>
        <w:shd w:val="clear" w:color="auto" w:fill="FFFFFF"/>
        <w:spacing w:after="120"/>
        <w:ind w:right="580"/>
        <w:rPr>
          <w:rFonts w:asciiTheme="minorBidi" w:eastAsia="Times New Roman" w:hAnsiTheme="minorBidi"/>
          <w:sz w:val="24"/>
          <w:szCs w:val="24"/>
          <w:rPrChange w:id="2691" w:author="יוני גרינברג" w:date="2026-01-06T11:40:00Z">
            <w:rPr>
              <w:rFonts w:ascii="Times New Roman" w:eastAsia="Times New Roman" w:hAnsi="Times New Roman" w:cs="Times New Roman"/>
            </w:rPr>
          </w:rPrChange>
        </w:rPr>
      </w:pPr>
      <w:r w:rsidRPr="001C719D">
        <w:rPr>
          <w:rFonts w:asciiTheme="minorBidi" w:hAnsiTheme="minorBidi"/>
          <w:sz w:val="24"/>
          <w:szCs w:val="24"/>
          <w:rPrChange w:id="2692" w:author="יוני גרינברג" w:date="2026-01-06T11:40:00Z">
            <w:rPr/>
          </w:rPrChange>
        </w:rPr>
        <w:fldChar w:fldCharType="begin"/>
      </w:r>
      <w:r w:rsidRPr="001C719D">
        <w:rPr>
          <w:rFonts w:asciiTheme="minorBidi" w:hAnsiTheme="minorBidi"/>
          <w:sz w:val="24"/>
          <w:szCs w:val="24"/>
          <w:rPrChange w:id="2693" w:author="יוני גרינברג" w:date="2026-01-06T11:40:00Z">
            <w:rPr/>
          </w:rPrChange>
        </w:rPr>
        <w:instrText>HYPERLINK "https://blog.ansi.org/ansi/ieee-802-11-collision-avoidance-wireless-networks/" \h</w:instrText>
      </w:r>
      <w:r w:rsidRPr="00D2431F">
        <w:rPr>
          <w:rFonts w:asciiTheme="minorBidi" w:hAnsiTheme="minorBidi"/>
          <w:sz w:val="24"/>
          <w:szCs w:val="24"/>
        </w:rPr>
      </w:r>
      <w:r w:rsidRPr="001C719D">
        <w:rPr>
          <w:rFonts w:asciiTheme="minorBidi" w:hAnsiTheme="minorBidi"/>
          <w:sz w:val="24"/>
          <w:szCs w:val="24"/>
          <w:rPrChange w:id="2694" w:author="יוני גרינברג" w:date="2026-01-06T11:40:00Z">
            <w:rPr/>
          </w:rPrChange>
        </w:rPr>
        <w:fldChar w:fldCharType="separate"/>
      </w:r>
      <w:r w:rsidRPr="001C719D">
        <w:rPr>
          <w:rFonts w:asciiTheme="minorBidi" w:eastAsia="Times New Roman" w:hAnsiTheme="minorBidi"/>
          <w:color w:val="1155CC"/>
          <w:sz w:val="24"/>
          <w:szCs w:val="24"/>
          <w:u w:val="single"/>
          <w:rPrChange w:id="2695" w:author="יוני גרינברג" w:date="2026-01-06T11:40:00Z">
            <w:rPr>
              <w:rFonts w:ascii="Times New Roman" w:eastAsia="Times New Roman" w:hAnsi="Times New Roman" w:cs="Times New Roman"/>
              <w:color w:val="1155CC"/>
              <w:u w:val="single"/>
            </w:rPr>
          </w:rPrChange>
        </w:rPr>
        <w:t>https://blog.ansi.org/ansi/ieee-802-11-collision-avoidance-wireless-networks/</w:t>
      </w:r>
      <w:r w:rsidRPr="001C719D">
        <w:rPr>
          <w:rFonts w:asciiTheme="minorBidi" w:hAnsiTheme="minorBidi"/>
          <w:sz w:val="24"/>
          <w:szCs w:val="24"/>
          <w:rPrChange w:id="2696" w:author="יוני גרינברג" w:date="2026-01-06T11:40:00Z">
            <w:rPr/>
          </w:rPrChange>
        </w:rPr>
        <w:fldChar w:fldCharType="end"/>
      </w:r>
    </w:p>
    <w:p w14:paraId="4CF7244E" w14:textId="77777777" w:rsidR="000562F9" w:rsidRPr="001C719D" w:rsidRDefault="000562F9">
      <w:pPr>
        <w:shd w:val="clear" w:color="auto" w:fill="FFFFFF"/>
        <w:spacing w:after="120"/>
        <w:ind w:left="1083" w:right="580"/>
        <w:rPr>
          <w:rFonts w:asciiTheme="minorBidi" w:eastAsia="Times New Roman" w:hAnsiTheme="minorBidi"/>
          <w:sz w:val="24"/>
          <w:szCs w:val="24"/>
          <w:rPrChange w:id="2697" w:author="יוני גרינברג" w:date="2026-01-06T11:40:00Z">
            <w:rPr>
              <w:rFonts w:ascii="Times New Roman" w:eastAsia="Times New Roman" w:hAnsi="Times New Roman" w:cs="Times New Roman"/>
            </w:rPr>
          </w:rPrChange>
        </w:rPr>
        <w:pPrChange w:id="2698" w:author="יוני גרינברג" w:date="2026-01-06T12:11:00Z">
          <w:pPr>
            <w:shd w:val="clear" w:color="auto" w:fill="FFFFFF"/>
            <w:spacing w:after="120"/>
            <w:ind w:left="1440" w:right="580"/>
          </w:pPr>
        </w:pPrChange>
      </w:pPr>
    </w:p>
    <w:p w14:paraId="4038B5C7" w14:textId="4871D4E8" w:rsidR="000562F9" w:rsidRPr="004A11AC" w:rsidRDefault="000562F9">
      <w:pPr>
        <w:shd w:val="clear" w:color="auto" w:fill="FFFFFF"/>
        <w:spacing w:after="120"/>
        <w:ind w:right="580"/>
        <w:rPr>
          <w:rFonts w:asciiTheme="minorBidi" w:eastAsia="Times New Roman" w:hAnsiTheme="minorBidi"/>
          <w:sz w:val="32"/>
          <w:szCs w:val="32"/>
          <w:lang w:val="en-US"/>
          <w:rPrChange w:id="2699" w:author="יוני גרינברג" w:date="2026-01-06T12:13:00Z">
            <w:rPr>
              <w:rFonts w:ascii="Times New Roman" w:eastAsia="Times New Roman" w:hAnsi="Times New Roman" w:cs="Times New Roman"/>
              <w:lang w:val="en-US"/>
            </w:rPr>
          </w:rPrChange>
        </w:rPr>
        <w:pPrChange w:id="2700" w:author="יוני גרינברג" w:date="2026-01-06T12:12:00Z">
          <w:pPr>
            <w:shd w:val="clear" w:color="auto" w:fill="FFFFFF"/>
            <w:spacing w:after="120"/>
            <w:ind w:left="1080" w:right="580"/>
          </w:pPr>
        </w:pPrChange>
      </w:pPr>
      <w:commentRangeStart w:id="2701"/>
      <w:r w:rsidRPr="004A11AC">
        <w:rPr>
          <w:rFonts w:asciiTheme="minorBidi" w:eastAsia="Times New Roman" w:hAnsiTheme="minorBidi"/>
          <w:sz w:val="32"/>
          <w:szCs w:val="32"/>
          <w:lang w:val="en-US"/>
          <w:rPrChange w:id="2702" w:author="יוני גרינברג" w:date="2026-01-06T12:13:00Z">
            <w:rPr>
              <w:rFonts w:ascii="Times New Roman" w:eastAsia="Times New Roman" w:hAnsi="Times New Roman" w:cs="Times New Roman"/>
              <w:lang w:val="en-US"/>
            </w:rPr>
          </w:rPrChange>
        </w:rPr>
        <w:t>Chapter M</w:t>
      </w:r>
      <w:commentRangeEnd w:id="2701"/>
      <w:r w:rsidR="00CE0239" w:rsidRPr="004A11AC">
        <w:rPr>
          <w:rStyle w:val="a8"/>
          <w:rFonts w:asciiTheme="minorBidi" w:hAnsiTheme="minorBidi"/>
          <w:sz w:val="32"/>
          <w:szCs w:val="32"/>
          <w:rPrChange w:id="2703" w:author="יוני גרינברג" w:date="2026-01-06T12:13:00Z">
            <w:rPr>
              <w:rStyle w:val="a8"/>
            </w:rPr>
          </w:rPrChange>
        </w:rPr>
        <w:commentReference w:id="2701"/>
      </w:r>
      <w:del w:id="2704" w:author="יוני גרינברג" w:date="2026-01-06T12:12:00Z">
        <w:r w:rsidRPr="004A11AC" w:rsidDel="004A11AC">
          <w:rPr>
            <w:rFonts w:asciiTheme="minorBidi" w:eastAsia="Times New Roman" w:hAnsiTheme="minorBidi"/>
            <w:sz w:val="32"/>
            <w:szCs w:val="32"/>
            <w:lang w:val="en-US"/>
            <w:rPrChange w:id="2705" w:author="יוני גרינברג" w:date="2026-01-06T12:13:00Z">
              <w:rPr>
                <w:rFonts w:ascii="Times New Roman" w:eastAsia="Times New Roman" w:hAnsi="Times New Roman" w:cs="Times New Roman"/>
                <w:lang w:val="en-US"/>
              </w:rPr>
            </w:rPrChange>
          </w:rPr>
          <w:delText xml:space="preserve">: </w:delText>
        </w:r>
      </w:del>
      <w:ins w:id="2706" w:author="יוני גרינברג" w:date="2026-01-06T12:12:00Z">
        <w:r w:rsidR="004A11AC" w:rsidRPr="004A11AC">
          <w:rPr>
            <w:rFonts w:asciiTheme="minorBidi" w:eastAsia="Times New Roman" w:hAnsiTheme="minorBidi"/>
            <w:sz w:val="32"/>
            <w:szCs w:val="32"/>
            <w:lang w:val="en-US"/>
            <w:rPrChange w:id="2707" w:author="יוני גרינברג" w:date="2026-01-06T12:13:00Z">
              <w:rPr>
                <w:rFonts w:asciiTheme="minorBidi" w:eastAsia="Times New Roman" w:hAnsiTheme="minorBidi"/>
                <w:sz w:val="24"/>
                <w:szCs w:val="24"/>
                <w:lang w:val="en-US"/>
              </w:rPr>
            </w:rPrChange>
          </w:rPr>
          <w:t>.</w:t>
        </w:r>
        <w:r w:rsidR="004A11AC" w:rsidRPr="004A11AC">
          <w:rPr>
            <w:rFonts w:asciiTheme="minorBidi" w:eastAsia="Times New Roman" w:hAnsiTheme="minorBidi"/>
            <w:sz w:val="32"/>
            <w:szCs w:val="32"/>
            <w:lang w:val="en-US"/>
            <w:rPrChange w:id="2708" w:author="יוני גרינברג" w:date="2026-01-06T12:13:00Z">
              <w:rPr>
                <w:rFonts w:ascii="Times New Roman" w:eastAsia="Times New Roman" w:hAnsi="Times New Roman" w:cs="Times New Roman"/>
                <w:lang w:val="en-US"/>
              </w:rPr>
            </w:rPrChange>
          </w:rPr>
          <w:t xml:space="preserve"> </w:t>
        </w:r>
      </w:ins>
      <w:commentRangeStart w:id="2709"/>
      <w:commentRangeStart w:id="2710"/>
      <w:r w:rsidR="00CE0239" w:rsidRPr="004A11AC">
        <w:rPr>
          <w:rFonts w:asciiTheme="minorBidi" w:eastAsia="Times New Roman" w:hAnsiTheme="minorBidi"/>
          <w:sz w:val="32"/>
          <w:szCs w:val="32"/>
          <w:lang w:val="en-US"/>
          <w:rPrChange w:id="2711" w:author="יוני גרינברג" w:date="2026-01-06T12:13:00Z">
            <w:rPr>
              <w:rFonts w:ascii="Times New Roman" w:eastAsia="Times New Roman" w:hAnsi="Times New Roman" w:cs="Times New Roman"/>
              <w:lang w:val="en-US"/>
            </w:rPr>
          </w:rPrChange>
        </w:rPr>
        <w:t xml:space="preserve">Reference </w:t>
      </w:r>
      <w:commentRangeEnd w:id="2709"/>
      <w:r w:rsidR="00CE0239" w:rsidRPr="004A11AC">
        <w:rPr>
          <w:rStyle w:val="a8"/>
          <w:rFonts w:asciiTheme="minorBidi" w:hAnsiTheme="minorBidi"/>
          <w:sz w:val="32"/>
          <w:szCs w:val="32"/>
          <w:rPrChange w:id="2712" w:author="יוני גרינברג" w:date="2026-01-06T12:13:00Z">
            <w:rPr>
              <w:rStyle w:val="a8"/>
            </w:rPr>
          </w:rPrChange>
        </w:rPr>
        <w:commentReference w:id="2709"/>
      </w:r>
      <w:commentRangeEnd w:id="2710"/>
      <w:r w:rsidR="008E7348" w:rsidRPr="004A11AC">
        <w:rPr>
          <w:rStyle w:val="a8"/>
          <w:rFonts w:asciiTheme="minorBidi" w:hAnsiTheme="minorBidi"/>
          <w:sz w:val="32"/>
          <w:szCs w:val="32"/>
          <w:rPrChange w:id="2713" w:author="יוני גרינברג" w:date="2026-01-06T12:13:00Z">
            <w:rPr>
              <w:rStyle w:val="a8"/>
            </w:rPr>
          </w:rPrChange>
        </w:rPr>
        <w:commentReference w:id="2710"/>
      </w:r>
    </w:p>
    <w:p w14:paraId="5AA26D48" w14:textId="77777777" w:rsidR="000562F9" w:rsidRPr="001C719D" w:rsidRDefault="000562F9" w:rsidP="00C1643B">
      <w:pPr>
        <w:shd w:val="clear" w:color="auto" w:fill="FFFFFF"/>
        <w:spacing w:after="40"/>
        <w:ind w:left="1080" w:right="580"/>
        <w:rPr>
          <w:rFonts w:asciiTheme="minorBidi" w:eastAsia="Times New Roman" w:hAnsiTheme="minorBidi"/>
          <w:sz w:val="24"/>
          <w:szCs w:val="24"/>
          <w:lang w:val="en-US"/>
          <w:rPrChange w:id="2714" w:author="יוני גרינברג" w:date="2026-01-06T11:40:00Z">
            <w:rPr>
              <w:rFonts w:ascii="Times New Roman" w:eastAsia="Times New Roman" w:hAnsi="Times New Roman" w:cs="Times New Roman"/>
              <w:lang w:val="en-US"/>
            </w:rPr>
          </w:rPrChange>
        </w:rPr>
        <w:pPrChange w:id="2715" w:author="יוני גרינברג" w:date="2026-01-07T12:20:00Z" w16du:dateUtc="2026-01-07T10:20:00Z">
          <w:pPr>
            <w:shd w:val="clear" w:color="auto" w:fill="FFFFFF"/>
            <w:spacing w:after="40"/>
            <w:ind w:right="580"/>
          </w:pPr>
        </w:pPrChange>
      </w:pPr>
      <w:del w:id="2716" w:author="יוני גרינברג" w:date="2026-01-06T12:14:00Z">
        <w:r w:rsidRPr="001C719D" w:rsidDel="004A11AC">
          <w:rPr>
            <w:rFonts w:asciiTheme="minorBidi" w:eastAsia="Times New Roman" w:hAnsiTheme="minorBidi"/>
            <w:sz w:val="24"/>
            <w:szCs w:val="24"/>
            <w:lang w:val="en-US"/>
            <w:rPrChange w:id="2717" w:author="יוני גרינברג" w:date="2026-01-06T11:40:00Z">
              <w:rPr>
                <w:rFonts w:ascii="Times New Roman" w:eastAsia="Times New Roman" w:hAnsi="Times New Roman" w:cs="Times New Roman"/>
                <w:lang w:val="en-US"/>
              </w:rPr>
            </w:rPrChange>
          </w:rPr>
          <w:delText xml:space="preserve">                    </w:delText>
        </w:r>
      </w:del>
      <w:r w:rsidRPr="001C719D">
        <w:rPr>
          <w:rFonts w:asciiTheme="minorBidi" w:eastAsia="Times New Roman" w:hAnsiTheme="minorBidi"/>
          <w:sz w:val="24"/>
          <w:szCs w:val="24"/>
          <w:lang w:val="en-US"/>
          <w:rPrChange w:id="2718" w:author="יוני גרינברג" w:date="2026-01-06T11:40:00Z">
            <w:rPr>
              <w:rFonts w:ascii="Times New Roman" w:eastAsia="Times New Roman" w:hAnsi="Times New Roman" w:cs="Times New Roman"/>
              <w:lang w:val="en-US"/>
            </w:rPr>
          </w:rPrChange>
        </w:rPr>
        <w:t xml:space="preserve">[1] ref: </w:t>
      </w:r>
      <w:r w:rsidRPr="001C719D">
        <w:rPr>
          <w:rFonts w:asciiTheme="minorBidi" w:hAnsiTheme="minorBidi"/>
          <w:sz w:val="24"/>
          <w:szCs w:val="24"/>
          <w:rPrChange w:id="2719" w:author="יוני גרינברג" w:date="2026-01-06T11:40:00Z">
            <w:rPr/>
          </w:rPrChange>
        </w:rPr>
        <w:fldChar w:fldCharType="begin"/>
      </w:r>
      <w:r w:rsidRPr="001C719D">
        <w:rPr>
          <w:rFonts w:asciiTheme="minorBidi" w:hAnsiTheme="minorBidi"/>
          <w:sz w:val="24"/>
          <w:szCs w:val="24"/>
          <w:lang w:val="en-US"/>
          <w:rPrChange w:id="2720" w:author="יוני גרינברג" w:date="2026-01-06T11:40:00Z">
            <w:rPr/>
          </w:rPrChange>
        </w:rPr>
        <w:instrText>HYPERLINK "https://www.rfpage.com/what-is-frequency-shift-keying-fsk/" \h</w:instrText>
      </w:r>
      <w:r w:rsidRPr="00D2431F">
        <w:rPr>
          <w:rFonts w:asciiTheme="minorBidi" w:hAnsiTheme="minorBidi"/>
          <w:sz w:val="24"/>
          <w:szCs w:val="24"/>
        </w:rPr>
      </w:r>
      <w:r w:rsidRPr="001C719D">
        <w:rPr>
          <w:rFonts w:asciiTheme="minorBidi" w:hAnsiTheme="minorBidi"/>
          <w:sz w:val="24"/>
          <w:szCs w:val="24"/>
          <w:rPrChange w:id="2721"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722" w:author="יוני גרינברג" w:date="2026-01-06T11:40:00Z">
            <w:rPr>
              <w:rFonts w:ascii="Times New Roman" w:eastAsia="Times New Roman" w:hAnsi="Times New Roman" w:cs="Times New Roman"/>
              <w:color w:val="1155CC"/>
              <w:u w:val="single"/>
              <w:lang w:val="en-US"/>
            </w:rPr>
          </w:rPrChange>
        </w:rPr>
        <w:t>https://www.rfpage.com/what-is-frequency-shift-keying-fsk/</w:t>
      </w:r>
      <w:r w:rsidRPr="001C719D">
        <w:rPr>
          <w:rFonts w:asciiTheme="minorBidi" w:hAnsiTheme="minorBidi"/>
          <w:sz w:val="24"/>
          <w:szCs w:val="24"/>
          <w:rPrChange w:id="2723" w:author="יוני גרינברג" w:date="2026-01-06T11:40:00Z">
            <w:rPr/>
          </w:rPrChange>
        </w:rPr>
        <w:fldChar w:fldCharType="end"/>
      </w:r>
    </w:p>
    <w:p w14:paraId="244742C4" w14:textId="77777777"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2724" w:author="יוני גרינברג" w:date="2026-01-06T11:40:00Z">
            <w:rPr>
              <w:rFonts w:ascii="Times New Roman" w:eastAsia="Times New Roman" w:hAnsi="Times New Roman" w:cs="Times New Roman"/>
              <w:lang w:val="en-US"/>
            </w:rPr>
          </w:rPrChange>
        </w:rPr>
      </w:pPr>
      <w:r w:rsidRPr="001C719D">
        <w:rPr>
          <w:rFonts w:asciiTheme="minorBidi" w:eastAsia="Times New Roman" w:hAnsiTheme="minorBidi"/>
          <w:sz w:val="24"/>
          <w:szCs w:val="24"/>
          <w:lang w:val="en-US"/>
          <w:rPrChange w:id="2725" w:author="יוני גרינברג" w:date="2026-01-06T11:40:00Z">
            <w:rPr>
              <w:rFonts w:ascii="Times New Roman" w:eastAsia="Times New Roman" w:hAnsi="Times New Roman" w:cs="Times New Roman"/>
              <w:lang w:val="en-US"/>
            </w:rPr>
          </w:rPrChange>
        </w:rPr>
        <w:t xml:space="preserve">[2] ref: </w:t>
      </w:r>
      <w:r w:rsidRPr="001C719D">
        <w:rPr>
          <w:rFonts w:asciiTheme="minorBidi" w:hAnsiTheme="minorBidi"/>
          <w:sz w:val="24"/>
          <w:szCs w:val="24"/>
          <w:rPrChange w:id="2726" w:author="יוני גרינברג" w:date="2026-01-06T11:40:00Z">
            <w:rPr/>
          </w:rPrChange>
        </w:rPr>
        <w:fldChar w:fldCharType="begin"/>
      </w:r>
      <w:r w:rsidRPr="001C719D">
        <w:rPr>
          <w:rFonts w:asciiTheme="minorBidi" w:hAnsiTheme="minorBidi"/>
          <w:sz w:val="24"/>
          <w:szCs w:val="24"/>
          <w:lang w:val="en-US"/>
          <w:rPrChange w:id="2727" w:author="יוני גרינברג" w:date="2026-01-06T11:40:00Z">
            <w:rPr/>
          </w:rPrChange>
        </w:rPr>
        <w:instrText>HYPERLINK "https://en.wikipedia.org/wiki/Frequency-shift_keying" \h</w:instrText>
      </w:r>
      <w:r w:rsidRPr="00D2431F">
        <w:rPr>
          <w:rFonts w:asciiTheme="minorBidi" w:hAnsiTheme="minorBidi"/>
          <w:sz w:val="24"/>
          <w:szCs w:val="24"/>
        </w:rPr>
      </w:r>
      <w:r w:rsidRPr="001C719D">
        <w:rPr>
          <w:rFonts w:asciiTheme="minorBidi" w:hAnsiTheme="minorBidi"/>
          <w:sz w:val="24"/>
          <w:szCs w:val="24"/>
          <w:rPrChange w:id="2728"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729" w:author="יוני גרינברג" w:date="2026-01-06T11:40:00Z">
            <w:rPr>
              <w:rFonts w:ascii="Times New Roman" w:eastAsia="Times New Roman" w:hAnsi="Times New Roman" w:cs="Times New Roman"/>
              <w:color w:val="1155CC"/>
              <w:u w:val="single"/>
              <w:lang w:val="en-US"/>
            </w:rPr>
          </w:rPrChange>
        </w:rPr>
        <w:t>https://en.wikipedia.org/wiki/Frequency-shift_keying</w:t>
      </w:r>
      <w:r w:rsidRPr="001C719D">
        <w:rPr>
          <w:rFonts w:asciiTheme="minorBidi" w:hAnsiTheme="minorBidi"/>
          <w:sz w:val="24"/>
          <w:szCs w:val="24"/>
          <w:rPrChange w:id="2730" w:author="יוני גרינברג" w:date="2026-01-06T11:40:00Z">
            <w:rPr/>
          </w:rPrChange>
        </w:rPr>
        <w:fldChar w:fldCharType="end"/>
      </w:r>
    </w:p>
    <w:p w14:paraId="5CD92A59" w14:textId="77777777" w:rsidR="000562F9" w:rsidRPr="001C719D" w:rsidRDefault="000562F9" w:rsidP="00C1643B">
      <w:pPr>
        <w:shd w:val="clear" w:color="auto" w:fill="FFFFFF"/>
        <w:spacing w:after="120"/>
        <w:ind w:left="1080" w:right="580"/>
        <w:rPr>
          <w:rFonts w:asciiTheme="minorBidi" w:eastAsia="Times New Roman" w:hAnsiTheme="minorBidi"/>
          <w:sz w:val="24"/>
          <w:szCs w:val="24"/>
          <w:lang w:val="en-US"/>
          <w:rPrChange w:id="2731" w:author="יוני גרינברג" w:date="2026-01-06T11:40:00Z">
            <w:rPr>
              <w:rFonts w:ascii="Times New Roman" w:eastAsia="Times New Roman" w:hAnsi="Times New Roman" w:cs="Times New Roman"/>
              <w:lang w:val="en-US"/>
            </w:rPr>
          </w:rPrChange>
        </w:rPr>
      </w:pPr>
      <w:r w:rsidRPr="001C719D">
        <w:rPr>
          <w:rFonts w:asciiTheme="minorBidi" w:eastAsia="Times New Roman" w:hAnsiTheme="minorBidi"/>
          <w:sz w:val="24"/>
          <w:szCs w:val="24"/>
          <w:lang w:val="en-US"/>
          <w:rPrChange w:id="2732" w:author="יוני גרינברג" w:date="2026-01-06T11:40:00Z">
            <w:rPr>
              <w:rFonts w:ascii="Times New Roman" w:eastAsia="Times New Roman" w:hAnsi="Times New Roman" w:cs="Times New Roman"/>
              <w:lang w:val="en-US"/>
            </w:rPr>
          </w:rPrChange>
        </w:rPr>
        <w:t xml:space="preserve">[3] ref: </w:t>
      </w:r>
      <w:r w:rsidRPr="001C719D">
        <w:rPr>
          <w:rFonts w:asciiTheme="minorBidi" w:hAnsiTheme="minorBidi"/>
          <w:sz w:val="24"/>
          <w:szCs w:val="24"/>
          <w:rPrChange w:id="2733" w:author="יוני גרינברג" w:date="2026-01-06T11:40:00Z">
            <w:rPr/>
          </w:rPrChange>
        </w:rPr>
        <w:fldChar w:fldCharType="begin"/>
      </w:r>
      <w:r w:rsidRPr="001C719D">
        <w:rPr>
          <w:rFonts w:asciiTheme="minorBidi" w:hAnsiTheme="minorBidi"/>
          <w:sz w:val="24"/>
          <w:szCs w:val="24"/>
          <w:lang w:val="en-US"/>
          <w:rPrChange w:id="2734" w:author="יוני גרינברג" w:date="2026-01-06T11:40:00Z">
            <w:rPr/>
          </w:rPrChange>
        </w:rPr>
        <w:instrText>HYPERLINK "https://www.ionos.com/digitalguide/server/know-how/csmaca-carrier-sense-multiple-access-with-collision-avoidance/" \h</w:instrText>
      </w:r>
      <w:r w:rsidRPr="00D2431F">
        <w:rPr>
          <w:rFonts w:asciiTheme="minorBidi" w:hAnsiTheme="minorBidi"/>
          <w:sz w:val="24"/>
          <w:szCs w:val="24"/>
        </w:rPr>
      </w:r>
      <w:r w:rsidRPr="001C719D">
        <w:rPr>
          <w:rFonts w:asciiTheme="minorBidi" w:hAnsiTheme="minorBidi"/>
          <w:sz w:val="24"/>
          <w:szCs w:val="24"/>
          <w:rPrChange w:id="2735" w:author="יוני גרינברג" w:date="2026-01-06T11:40:00Z">
            <w:rPr/>
          </w:rPrChange>
        </w:rPr>
        <w:fldChar w:fldCharType="separate"/>
      </w:r>
      <w:r w:rsidRPr="001C719D">
        <w:rPr>
          <w:rFonts w:asciiTheme="minorBidi" w:eastAsia="Times New Roman" w:hAnsiTheme="minorBidi"/>
          <w:color w:val="1155CC"/>
          <w:sz w:val="24"/>
          <w:szCs w:val="24"/>
          <w:u w:val="single"/>
          <w:lang w:val="en-US"/>
          <w:rPrChange w:id="2736" w:author="יוני גרינברג" w:date="2026-01-06T11:40:00Z">
            <w:rPr>
              <w:rFonts w:ascii="Times New Roman" w:eastAsia="Times New Roman" w:hAnsi="Times New Roman" w:cs="Times New Roman"/>
              <w:color w:val="1155CC"/>
              <w:u w:val="single"/>
              <w:lang w:val="en-US"/>
            </w:rPr>
          </w:rPrChange>
        </w:rPr>
        <w:t>https://www.ionos.com/digitalguide/server/know-how/csmaca-carrier-sense-multiple-access-with-collision-avoidance/</w:t>
      </w:r>
      <w:r w:rsidRPr="001C719D">
        <w:rPr>
          <w:rFonts w:asciiTheme="minorBidi" w:hAnsiTheme="minorBidi"/>
          <w:sz w:val="24"/>
          <w:szCs w:val="24"/>
          <w:rPrChange w:id="2737" w:author="יוני גרינברג" w:date="2026-01-06T11:40:00Z">
            <w:rPr/>
          </w:rPrChange>
        </w:rPr>
        <w:fldChar w:fldCharType="end"/>
      </w:r>
    </w:p>
    <w:p w14:paraId="7D52301D" w14:textId="77777777" w:rsidR="000619E0" w:rsidRPr="001C719D" w:rsidRDefault="009814E7" w:rsidP="00C1643B">
      <w:pPr>
        <w:shd w:val="clear" w:color="auto" w:fill="FFFFFF"/>
        <w:spacing w:after="120"/>
        <w:ind w:left="1080" w:right="580"/>
        <w:rPr>
          <w:ins w:id="2738" w:author="יוני גרינברג" w:date="2026-01-06T07:21:00Z"/>
          <w:rFonts w:asciiTheme="minorBidi" w:eastAsia="Times New Roman" w:hAnsiTheme="minorBidi"/>
          <w:sz w:val="24"/>
          <w:szCs w:val="24"/>
          <w:lang w:val="en-US"/>
          <w:rPrChange w:id="2739" w:author="יוני גרינברג" w:date="2026-01-06T11:40:00Z">
            <w:rPr>
              <w:ins w:id="2740" w:author="יוני גרינברג" w:date="2026-01-06T07:21:00Z"/>
              <w:rFonts w:asciiTheme="minorBidi" w:eastAsia="Times New Roman" w:hAnsiTheme="minorBidi"/>
              <w:lang w:val="en-US"/>
            </w:rPr>
          </w:rPrChange>
        </w:rPr>
      </w:pPr>
      <w:commentRangeStart w:id="2741"/>
      <w:r w:rsidRPr="004A11AC">
        <w:rPr>
          <w:rFonts w:asciiTheme="minorBidi" w:eastAsia="Times New Roman" w:hAnsiTheme="minorBidi"/>
          <w:sz w:val="24"/>
          <w:szCs w:val="24"/>
          <w:lang w:val="en-US"/>
          <w:rPrChange w:id="2742" w:author="יוני גרינברג" w:date="2026-01-06T12:14:00Z">
            <w:rPr>
              <w:rFonts w:ascii="Times New Roman" w:eastAsia="Times New Roman" w:hAnsi="Times New Roman" w:cs="Times New Roman"/>
              <w:b/>
              <w:bCs/>
              <w:lang w:val="en-US"/>
            </w:rPr>
          </w:rPrChange>
        </w:rPr>
        <w:t>[4]</w:t>
      </w:r>
      <w:r w:rsidRPr="004A11AC">
        <w:rPr>
          <w:rFonts w:asciiTheme="minorBidi" w:eastAsia="Times New Roman" w:hAnsiTheme="minorBidi"/>
          <w:sz w:val="24"/>
          <w:szCs w:val="24"/>
          <w:lang w:val="en-US"/>
          <w:rPrChange w:id="2743" w:author="יוני גרינברג" w:date="2026-01-06T12:14:00Z">
            <w:rPr>
              <w:rFonts w:ascii="Times New Roman" w:eastAsia="Times New Roman" w:hAnsi="Times New Roman" w:cs="Times New Roman"/>
              <w:lang w:val="en-US"/>
            </w:rPr>
          </w:rPrChange>
        </w:rPr>
        <w:t xml:space="preserve"> J</w:t>
      </w:r>
      <w:r w:rsidRPr="001C719D">
        <w:rPr>
          <w:rFonts w:asciiTheme="minorBidi" w:eastAsia="Times New Roman" w:hAnsiTheme="minorBidi"/>
          <w:sz w:val="24"/>
          <w:szCs w:val="24"/>
          <w:lang w:val="en-US"/>
          <w:rPrChange w:id="2744" w:author="יוני גרינברג" w:date="2026-01-06T11:40:00Z">
            <w:rPr>
              <w:rFonts w:ascii="Times New Roman" w:eastAsia="Times New Roman" w:hAnsi="Times New Roman" w:cs="Times New Roman"/>
              <w:lang w:val="en-US"/>
            </w:rPr>
          </w:rPrChange>
        </w:rPr>
        <w:t xml:space="preserve">. G. </w:t>
      </w:r>
      <w:proofErr w:type="spellStart"/>
      <w:r w:rsidRPr="001C719D">
        <w:rPr>
          <w:rFonts w:asciiTheme="minorBidi" w:eastAsia="Times New Roman" w:hAnsiTheme="minorBidi"/>
          <w:sz w:val="24"/>
          <w:szCs w:val="24"/>
          <w:lang w:val="en-US"/>
          <w:rPrChange w:id="2745" w:author="יוני גרינברג" w:date="2026-01-06T11:40:00Z">
            <w:rPr>
              <w:rFonts w:ascii="Times New Roman" w:eastAsia="Times New Roman" w:hAnsi="Times New Roman" w:cs="Times New Roman"/>
              <w:lang w:val="en-US"/>
            </w:rPr>
          </w:rPrChange>
        </w:rPr>
        <w:t>Proakis</w:t>
      </w:r>
      <w:proofErr w:type="spellEnd"/>
      <w:r w:rsidRPr="001C719D">
        <w:rPr>
          <w:rFonts w:asciiTheme="minorBidi" w:eastAsia="Times New Roman" w:hAnsiTheme="minorBidi"/>
          <w:sz w:val="24"/>
          <w:szCs w:val="24"/>
          <w:lang w:val="en-US"/>
          <w:rPrChange w:id="2746" w:author="יוני גרינברג" w:date="2026-01-06T11:40:00Z">
            <w:rPr>
              <w:rFonts w:ascii="Times New Roman" w:eastAsia="Times New Roman" w:hAnsi="Times New Roman" w:cs="Times New Roman"/>
              <w:lang w:val="en-US"/>
            </w:rPr>
          </w:rPrChange>
        </w:rPr>
        <w:t xml:space="preserve"> and M. Salehi, </w:t>
      </w:r>
      <w:r w:rsidRPr="001C719D">
        <w:rPr>
          <w:rFonts w:asciiTheme="minorBidi" w:eastAsia="Times New Roman" w:hAnsiTheme="minorBidi"/>
          <w:i/>
          <w:iCs/>
          <w:sz w:val="24"/>
          <w:szCs w:val="24"/>
          <w:lang w:val="en-US"/>
          <w:rPrChange w:id="2747" w:author="יוני גרינברג" w:date="2026-01-06T11:40:00Z">
            <w:rPr>
              <w:rFonts w:ascii="Times New Roman" w:eastAsia="Times New Roman" w:hAnsi="Times New Roman" w:cs="Times New Roman"/>
              <w:i/>
              <w:iCs/>
              <w:lang w:val="en-US"/>
            </w:rPr>
          </w:rPrChange>
        </w:rPr>
        <w:t>Digital Communications</w:t>
      </w:r>
      <w:r w:rsidRPr="001C719D">
        <w:rPr>
          <w:rFonts w:asciiTheme="minorBidi" w:eastAsia="Times New Roman" w:hAnsiTheme="minorBidi"/>
          <w:sz w:val="24"/>
          <w:szCs w:val="24"/>
          <w:lang w:val="en-US"/>
          <w:rPrChange w:id="2748" w:author="יוני גרינברג" w:date="2026-01-06T11:40:00Z">
            <w:rPr>
              <w:rFonts w:ascii="Times New Roman" w:eastAsia="Times New Roman" w:hAnsi="Times New Roman" w:cs="Times New Roman"/>
              <w:lang w:val="en-US"/>
            </w:rPr>
          </w:rPrChange>
        </w:rPr>
        <w:t>, 5th ed. New York, NY, USA: McGraw-Hill, 2008.</w:t>
      </w:r>
    </w:p>
    <w:p w14:paraId="6B59C431" w14:textId="696461C5" w:rsidR="000562F9" w:rsidRPr="001C719D" w:rsidRDefault="009814E7" w:rsidP="00C1643B">
      <w:pPr>
        <w:shd w:val="clear" w:color="auto" w:fill="FFFFFF"/>
        <w:spacing w:after="120"/>
        <w:ind w:left="1080" w:right="580"/>
        <w:rPr>
          <w:rFonts w:asciiTheme="minorBidi" w:hAnsiTheme="minorBidi"/>
          <w:sz w:val="24"/>
          <w:szCs w:val="24"/>
          <w:lang w:val="en-US"/>
          <w:rPrChange w:id="2749" w:author="יוני גרינברג" w:date="2026-01-06T11:40:00Z">
            <w:rPr>
              <w:lang w:val="en-US"/>
            </w:rPr>
          </w:rPrChange>
        </w:rPr>
      </w:pPr>
      <w:del w:id="2750" w:author="יוני גרינברג" w:date="2026-01-06T12:14:00Z">
        <w:r w:rsidRPr="001C719D" w:rsidDel="004A11AC">
          <w:rPr>
            <w:rFonts w:asciiTheme="minorBidi" w:eastAsia="Times New Roman" w:hAnsiTheme="minorBidi"/>
            <w:sz w:val="24"/>
            <w:szCs w:val="24"/>
            <w:lang w:val="en-US"/>
            <w:rPrChange w:id="2751" w:author="יוני גרינברג" w:date="2026-01-06T11:40:00Z">
              <w:rPr>
                <w:rFonts w:ascii="Times New Roman" w:eastAsia="Times New Roman" w:hAnsi="Times New Roman" w:cs="Times New Roman"/>
                <w:lang w:val="en-US"/>
              </w:rPr>
            </w:rPrChange>
          </w:rPr>
          <w:lastRenderedPageBreak/>
          <w:delText xml:space="preserve"> </w:delText>
        </w:r>
      </w:del>
      <w:r w:rsidR="000562F9" w:rsidRPr="001C719D">
        <w:rPr>
          <w:rFonts w:asciiTheme="minorBidi" w:hAnsiTheme="minorBidi"/>
          <w:sz w:val="24"/>
          <w:szCs w:val="24"/>
          <w:lang w:val="en-US"/>
          <w:rPrChange w:id="2752" w:author="יוני גרינברג" w:date="2026-01-06T11:40:00Z">
            <w:rPr>
              <w:lang w:val="en-US"/>
            </w:rPr>
          </w:rPrChange>
        </w:rPr>
        <w:t xml:space="preserve">[5] ref: RF Wireless World, "NFC vs. RFID vs. Bluetooth vs. Wi-Fi: Key Differences Explained," </w:t>
      </w:r>
      <w:r w:rsidR="000562F9" w:rsidRPr="001C719D">
        <w:rPr>
          <w:rFonts w:asciiTheme="minorBidi" w:hAnsiTheme="minorBidi"/>
          <w:i/>
          <w:iCs/>
          <w:sz w:val="24"/>
          <w:szCs w:val="24"/>
          <w:lang w:val="en-US"/>
          <w:rPrChange w:id="2753" w:author="יוני גרינברג" w:date="2026-01-06T11:40:00Z">
            <w:rPr>
              <w:i/>
              <w:iCs/>
              <w:lang w:val="en-US"/>
            </w:rPr>
          </w:rPrChange>
        </w:rPr>
        <w:t>rfwireless-world.com</w:t>
      </w:r>
      <w:r w:rsidR="000562F9" w:rsidRPr="001C719D">
        <w:rPr>
          <w:rFonts w:asciiTheme="minorBidi" w:hAnsiTheme="minorBidi"/>
          <w:sz w:val="24"/>
          <w:szCs w:val="24"/>
          <w:lang w:val="en-US"/>
          <w:rPrChange w:id="2754" w:author="יוני גרינברג" w:date="2026-01-06T11:40:00Z">
            <w:rPr>
              <w:lang w:val="en-US"/>
            </w:rPr>
          </w:rPrChange>
        </w:rPr>
        <w:t xml:space="preserve">. [Online]. Available: </w:t>
      </w:r>
      <w:r w:rsidR="000562F9" w:rsidRPr="001C719D">
        <w:rPr>
          <w:rFonts w:asciiTheme="minorBidi" w:hAnsiTheme="minorBidi"/>
          <w:sz w:val="24"/>
          <w:szCs w:val="24"/>
          <w:rPrChange w:id="2755" w:author="יוני גרינברג" w:date="2026-01-06T11:40:00Z">
            <w:rPr/>
          </w:rPrChange>
        </w:rPr>
        <w:fldChar w:fldCharType="begin"/>
      </w:r>
      <w:r w:rsidR="000562F9" w:rsidRPr="001C719D">
        <w:rPr>
          <w:rFonts w:asciiTheme="minorBidi" w:hAnsiTheme="minorBidi"/>
          <w:sz w:val="24"/>
          <w:szCs w:val="24"/>
          <w:lang w:val="en-US"/>
          <w:rPrChange w:id="2756" w:author="יוני גרינברג" w:date="2026-01-06T11:40:00Z">
            <w:rPr/>
          </w:rPrChange>
        </w:rPr>
        <w:instrText>HYPERLINK "https://www.rfwireless-world.com/terminology/nfc-vs-rfid-vs-bluetooth-vs-wifi" \t "_blank"</w:instrText>
      </w:r>
      <w:r w:rsidR="000562F9" w:rsidRPr="00D2431F">
        <w:rPr>
          <w:rFonts w:asciiTheme="minorBidi" w:hAnsiTheme="minorBidi"/>
          <w:sz w:val="24"/>
          <w:szCs w:val="24"/>
        </w:rPr>
      </w:r>
      <w:r w:rsidR="000562F9" w:rsidRPr="001C719D">
        <w:rPr>
          <w:rFonts w:asciiTheme="minorBidi" w:hAnsiTheme="minorBidi"/>
          <w:sz w:val="24"/>
          <w:szCs w:val="24"/>
          <w:rPrChange w:id="2757" w:author="יוני גרינברג" w:date="2026-01-06T11:40:00Z">
            <w:rPr/>
          </w:rPrChange>
        </w:rPr>
        <w:fldChar w:fldCharType="separate"/>
      </w:r>
      <w:r w:rsidR="000562F9" w:rsidRPr="001C719D">
        <w:rPr>
          <w:rStyle w:val="Hyperlink"/>
          <w:rFonts w:asciiTheme="minorBidi" w:hAnsiTheme="minorBidi"/>
          <w:sz w:val="24"/>
          <w:szCs w:val="24"/>
          <w:lang w:val="en-US"/>
          <w:rPrChange w:id="2758" w:author="יוני גרינברג" w:date="2026-01-06T11:40:00Z">
            <w:rPr>
              <w:rStyle w:val="Hyperlink"/>
              <w:lang w:val="en-US"/>
            </w:rPr>
          </w:rPrChange>
        </w:rPr>
        <w:t>https://www.rfwireless-world.com/terminology/nfc-vs-rfid-vs-bluetooth-vs-wifi</w:t>
      </w:r>
      <w:r w:rsidR="000562F9" w:rsidRPr="001C719D">
        <w:rPr>
          <w:rFonts w:asciiTheme="minorBidi" w:hAnsiTheme="minorBidi"/>
          <w:sz w:val="24"/>
          <w:szCs w:val="24"/>
          <w:rPrChange w:id="2759" w:author="יוני גרינברג" w:date="2026-01-06T11:40:00Z">
            <w:rPr/>
          </w:rPrChange>
        </w:rPr>
        <w:fldChar w:fldCharType="end"/>
      </w:r>
      <w:r w:rsidR="000562F9" w:rsidRPr="001C719D">
        <w:rPr>
          <w:rFonts w:asciiTheme="minorBidi" w:hAnsiTheme="minorBidi"/>
          <w:sz w:val="24"/>
          <w:szCs w:val="24"/>
          <w:lang w:val="en-US"/>
          <w:rPrChange w:id="2760" w:author="יוני גרינברג" w:date="2026-01-06T11:40:00Z">
            <w:rPr>
              <w:lang w:val="en-US"/>
            </w:rPr>
          </w:rPrChange>
        </w:rPr>
        <w:t>.</w:t>
      </w:r>
    </w:p>
    <w:p w14:paraId="05E35B51" w14:textId="3A2B7C77" w:rsidR="005508DE" w:rsidRPr="001C719D" w:rsidRDefault="000562F9" w:rsidP="00C1643B">
      <w:pPr>
        <w:shd w:val="clear" w:color="auto" w:fill="FFFFFF"/>
        <w:spacing w:after="120"/>
        <w:ind w:left="1080" w:right="580"/>
        <w:rPr>
          <w:rFonts w:asciiTheme="minorBidi" w:hAnsiTheme="minorBidi"/>
          <w:b/>
          <w:bCs/>
          <w:sz w:val="24"/>
          <w:szCs w:val="24"/>
          <w:lang w:val="en-US"/>
          <w:rPrChange w:id="2761" w:author="יוני גרינברג" w:date="2026-01-06T11:40:00Z">
            <w:rPr>
              <w:b/>
              <w:bCs/>
              <w:lang w:val="en-US"/>
            </w:rPr>
          </w:rPrChange>
        </w:rPr>
      </w:pPr>
      <w:r w:rsidRPr="001C719D">
        <w:rPr>
          <w:rFonts w:asciiTheme="minorBidi" w:hAnsiTheme="minorBidi"/>
          <w:sz w:val="24"/>
          <w:szCs w:val="24"/>
          <w:lang w:val="en-US"/>
          <w:rPrChange w:id="2762" w:author="יוני גרינברג" w:date="2026-01-06T11:40:00Z">
            <w:rPr>
              <w:lang w:val="en-US"/>
            </w:rPr>
          </w:rPrChange>
        </w:rPr>
        <w:t>[6] ref</w:t>
      </w:r>
      <w:r w:rsidR="005508DE" w:rsidRPr="001C719D">
        <w:rPr>
          <w:rFonts w:asciiTheme="minorBidi" w:hAnsiTheme="minorBidi"/>
          <w:sz w:val="24"/>
          <w:szCs w:val="24"/>
          <w:lang w:val="en-US"/>
          <w:rPrChange w:id="2763" w:author="יוני גרינברג" w:date="2026-01-06T11:40:00Z">
            <w:rPr>
              <w:lang w:val="en-US"/>
            </w:rPr>
          </w:rPrChange>
        </w:rPr>
        <w:t xml:space="preserve"> </w:t>
      </w:r>
      <w:r w:rsidR="005508DE" w:rsidRPr="001C719D">
        <w:rPr>
          <w:rFonts w:asciiTheme="minorBidi" w:hAnsiTheme="minorBidi"/>
          <w:b/>
          <w:bCs/>
          <w:sz w:val="24"/>
          <w:szCs w:val="24"/>
          <w:lang w:val="en-US"/>
          <w:rPrChange w:id="2764" w:author="יוני גרינברג" w:date="2026-01-06T11:40:00Z">
            <w:rPr>
              <w:lang w:val="en-US"/>
            </w:rPr>
          </w:rPrChange>
        </w:rPr>
        <w:t xml:space="preserve">Miras </w:t>
      </w:r>
      <w:proofErr w:type="gramStart"/>
      <w:r w:rsidR="005508DE" w:rsidRPr="001C719D">
        <w:rPr>
          <w:rFonts w:asciiTheme="minorBidi" w:hAnsiTheme="minorBidi"/>
          <w:b/>
          <w:bCs/>
          <w:sz w:val="24"/>
          <w:szCs w:val="24"/>
          <w:lang w:val="en-US"/>
          <w:rPrChange w:id="2765" w:author="יוני גרינברג" w:date="2026-01-06T11:40:00Z">
            <w:rPr>
              <w:lang w:val="en-US"/>
            </w:rPr>
          </w:rPrChange>
        </w:rPr>
        <w:t>Safadi</w:t>
      </w:r>
      <w:r w:rsidR="005508DE" w:rsidRPr="001C719D">
        <w:rPr>
          <w:rFonts w:asciiTheme="minorBidi" w:hAnsiTheme="minorBidi"/>
          <w:sz w:val="24"/>
          <w:szCs w:val="24"/>
          <w:lang w:val="en-US"/>
          <w:rPrChange w:id="2766" w:author="יוני גרינברג" w:date="2026-01-06T11:40:00Z">
            <w:rPr>
              <w:lang w:val="en-US"/>
            </w:rPr>
          </w:rPrChange>
        </w:rPr>
        <w:t xml:space="preserve"> </w:t>
      </w:r>
      <w:r w:rsidRPr="001C719D">
        <w:rPr>
          <w:rFonts w:asciiTheme="minorBidi" w:hAnsiTheme="minorBidi"/>
          <w:sz w:val="24"/>
          <w:szCs w:val="24"/>
          <w:lang w:val="en-US"/>
          <w:rPrChange w:id="2767" w:author="יוני גרינברג" w:date="2026-01-06T11:40:00Z">
            <w:rPr>
              <w:lang w:val="en-US"/>
            </w:rPr>
          </w:rPrChange>
        </w:rPr>
        <w:t xml:space="preserve"> and</w:t>
      </w:r>
      <w:proofErr w:type="gramEnd"/>
      <w:r w:rsidRPr="001C719D">
        <w:rPr>
          <w:rFonts w:asciiTheme="minorBidi" w:hAnsiTheme="minorBidi"/>
          <w:sz w:val="24"/>
          <w:szCs w:val="24"/>
          <w:lang w:val="en-US"/>
          <w:rPrChange w:id="2768" w:author="יוני גרינברג" w:date="2026-01-06T11:40:00Z">
            <w:rPr>
              <w:lang w:val="en-US"/>
            </w:rPr>
          </w:rPrChange>
        </w:rPr>
        <w:t xml:space="preserve"> </w:t>
      </w:r>
      <w:r w:rsidR="005508DE" w:rsidRPr="001C719D">
        <w:rPr>
          <w:rFonts w:asciiTheme="minorBidi" w:hAnsiTheme="minorBidi"/>
          <w:b/>
          <w:bCs/>
          <w:sz w:val="24"/>
          <w:szCs w:val="24"/>
          <w:lang w:val="en-US"/>
          <w:rPrChange w:id="2769" w:author="יוני גרינברג" w:date="2026-01-06T11:40:00Z">
            <w:rPr>
              <w:b/>
              <w:bCs/>
            </w:rPr>
          </w:rPrChange>
        </w:rPr>
        <w:t xml:space="preserve">Rani </w:t>
      </w:r>
      <w:proofErr w:type="gramStart"/>
      <w:r w:rsidR="005508DE" w:rsidRPr="001C719D">
        <w:rPr>
          <w:rFonts w:asciiTheme="minorBidi" w:hAnsiTheme="minorBidi"/>
          <w:b/>
          <w:bCs/>
          <w:sz w:val="24"/>
          <w:szCs w:val="24"/>
          <w:lang w:val="en-US"/>
          <w:rPrChange w:id="2770" w:author="יוני גרינברג" w:date="2026-01-06T11:40:00Z">
            <w:rPr>
              <w:b/>
              <w:bCs/>
            </w:rPr>
          </w:rPrChange>
        </w:rPr>
        <w:t>Hassan</w:t>
      </w:r>
      <w:r w:rsidRPr="001C719D">
        <w:rPr>
          <w:rFonts w:asciiTheme="minorBidi" w:hAnsiTheme="minorBidi"/>
          <w:sz w:val="24"/>
          <w:szCs w:val="24"/>
          <w:lang w:val="en-US"/>
          <w:rPrChange w:id="2771" w:author="יוני גרינברג" w:date="2026-01-06T11:40:00Z">
            <w:rPr>
              <w:lang w:val="en-US"/>
            </w:rPr>
          </w:rPrChange>
        </w:rPr>
        <w:t xml:space="preserve">, </w:t>
      </w:r>
      <w:r w:rsidR="005508DE" w:rsidRPr="001C719D">
        <w:rPr>
          <w:rFonts w:asciiTheme="minorBidi" w:eastAsia="Times New Roman" w:hAnsiTheme="minorBidi"/>
          <w:b/>
          <w:bCs/>
          <w:noProof/>
          <w:color w:val="000000"/>
          <w:sz w:val="24"/>
          <w:szCs w:val="24"/>
          <w:lang w:val="en-US"/>
          <w:rPrChange w:id="2772" w:author="יוני גרינברג" w:date="2026-01-06T11:40:00Z">
            <w:rPr>
              <w:rFonts w:ascii="Times New Roman" w:eastAsia="Times New Roman" w:hAnsi="Times New Roman" w:cs="Times New Roman"/>
              <w:b/>
              <w:bCs/>
              <w:noProof/>
              <w:color w:val="000000"/>
              <w:lang w:val="en-US"/>
            </w:rPr>
          </w:rPrChange>
        </w:rPr>
        <w:t xml:space="preserve"> </w:t>
      </w:r>
      <w:r w:rsidR="005508DE" w:rsidRPr="001C719D">
        <w:rPr>
          <w:rFonts w:asciiTheme="minorBidi" w:hAnsiTheme="minorBidi"/>
          <w:b/>
          <w:bCs/>
          <w:sz w:val="24"/>
          <w:szCs w:val="24"/>
          <w:lang w:val="en-US"/>
          <w:rPrChange w:id="2773" w:author="יוני גרינברג" w:date="2026-01-06T11:40:00Z">
            <w:rPr>
              <w:b/>
              <w:bCs/>
              <w:lang w:val="en-US"/>
            </w:rPr>
          </w:rPrChange>
        </w:rPr>
        <w:t>Smart</w:t>
      </w:r>
      <w:proofErr w:type="gramEnd"/>
      <w:r w:rsidR="005508DE" w:rsidRPr="001C719D">
        <w:rPr>
          <w:rFonts w:asciiTheme="minorBidi" w:hAnsiTheme="minorBidi"/>
          <w:b/>
          <w:bCs/>
          <w:sz w:val="24"/>
          <w:szCs w:val="24"/>
          <w:lang w:val="en-US"/>
          <w:rPrChange w:id="2774" w:author="יוני גרינברג" w:date="2026-01-06T11:40:00Z">
            <w:rPr>
              <w:b/>
              <w:bCs/>
              <w:lang w:val="en-US"/>
            </w:rPr>
          </w:rPrChange>
        </w:rPr>
        <w:t xml:space="preserve"> Visit Card (SVC)</w:t>
      </w:r>
    </w:p>
    <w:p w14:paraId="7E32E465" w14:textId="77777777" w:rsidR="005508DE" w:rsidRPr="001C719D" w:rsidRDefault="005508DE" w:rsidP="00C1643B">
      <w:pPr>
        <w:shd w:val="clear" w:color="auto" w:fill="FFFFFF"/>
        <w:spacing w:after="120"/>
        <w:ind w:left="1080" w:right="580"/>
        <w:rPr>
          <w:rFonts w:asciiTheme="minorBidi" w:hAnsiTheme="minorBidi"/>
          <w:b/>
          <w:bCs/>
          <w:sz w:val="24"/>
          <w:szCs w:val="24"/>
          <w:u w:val="single"/>
          <w:lang w:val="en-US"/>
          <w:rPrChange w:id="2775" w:author="יוני גרינברג" w:date="2026-01-06T11:40:00Z">
            <w:rPr>
              <w:b/>
              <w:bCs/>
              <w:u w:val="single"/>
              <w:lang w:val="en-US"/>
            </w:rPr>
          </w:rPrChange>
        </w:rPr>
      </w:pPr>
      <w:r w:rsidRPr="001C719D">
        <w:rPr>
          <w:rFonts w:asciiTheme="minorBidi" w:hAnsiTheme="minorBidi"/>
          <w:b/>
          <w:bCs/>
          <w:sz w:val="24"/>
          <w:szCs w:val="24"/>
          <w:lang w:val="en-US"/>
          <w:rPrChange w:id="2776" w:author="יוני גרינברג" w:date="2026-01-06T11:40:00Z">
            <w:rPr>
              <w:b/>
              <w:bCs/>
              <w:lang w:val="en-US"/>
            </w:rPr>
          </w:rPrChange>
        </w:rPr>
        <w:t>An Android-Based Application for Managing Visit Cards</w:t>
      </w:r>
    </w:p>
    <w:p w14:paraId="6DC87B4B" w14:textId="68918840" w:rsidR="000562F9" w:rsidRPr="001C719D" w:rsidRDefault="005508DE" w:rsidP="00C1643B">
      <w:pPr>
        <w:shd w:val="clear" w:color="auto" w:fill="FFFFFF"/>
        <w:spacing w:after="120"/>
        <w:ind w:left="1080" w:right="580"/>
        <w:rPr>
          <w:rFonts w:asciiTheme="minorBidi" w:hAnsiTheme="minorBidi"/>
          <w:sz w:val="24"/>
          <w:szCs w:val="24"/>
          <w:lang w:val="en-US"/>
          <w:rPrChange w:id="2777" w:author="יוני גרינברג" w:date="2026-01-06T11:40:00Z">
            <w:rPr>
              <w:lang w:val="en-US"/>
            </w:rPr>
          </w:rPrChange>
        </w:rPr>
      </w:pPr>
      <w:r w:rsidRPr="001C719D">
        <w:rPr>
          <w:rFonts w:asciiTheme="minorBidi" w:hAnsiTheme="minorBidi"/>
          <w:sz w:val="24"/>
          <w:szCs w:val="24"/>
          <w:lang w:val="en-US"/>
          <w:rPrChange w:id="2778" w:author="יוני גרינברג" w:date="2026-01-06T11:40:00Z">
            <w:rPr>
              <w:lang w:val="en-US"/>
            </w:rPr>
          </w:rPrChange>
        </w:rPr>
        <w:t>”</w:t>
      </w:r>
      <w:r w:rsidR="000562F9" w:rsidRPr="001C719D">
        <w:rPr>
          <w:rFonts w:asciiTheme="minorBidi" w:hAnsiTheme="minorBidi"/>
          <w:sz w:val="24"/>
          <w:szCs w:val="24"/>
          <w:lang w:val="en-US"/>
          <w:rPrChange w:id="2779" w:author="יוני גרינברג" w:date="2026-01-06T11:40:00Z">
            <w:rPr>
              <w:lang w:val="en-US"/>
            </w:rPr>
          </w:rPrChange>
        </w:rPr>
        <w:t xml:space="preserve"> Final Project Report, Dept. Software Eng., Braude College of Engineering, Karmiel, Israel</w:t>
      </w:r>
      <w:r w:rsidRPr="001C719D">
        <w:rPr>
          <w:rFonts w:asciiTheme="minorBidi" w:hAnsiTheme="minorBidi"/>
          <w:sz w:val="24"/>
          <w:szCs w:val="24"/>
          <w:lang w:val="en-US"/>
          <w:rPrChange w:id="2780" w:author="יוני גרינברג" w:date="2026-01-06T11:40:00Z">
            <w:rPr>
              <w:lang w:val="en-US"/>
            </w:rPr>
          </w:rPrChange>
        </w:rPr>
        <w:t>.</w:t>
      </w:r>
    </w:p>
    <w:p w14:paraId="18E024C9" w14:textId="2447C83A" w:rsidR="005508DE" w:rsidRPr="001C719D" w:rsidRDefault="005508DE" w:rsidP="00C1643B">
      <w:pPr>
        <w:ind w:left="1080"/>
        <w:rPr>
          <w:rFonts w:asciiTheme="minorBidi" w:eastAsia="Times New Roman" w:hAnsiTheme="minorBidi"/>
          <w:b/>
          <w:bCs/>
          <w:noProof/>
          <w:color w:val="000000"/>
          <w:sz w:val="24"/>
          <w:szCs w:val="24"/>
          <w:lang w:val="en-US"/>
          <w:rPrChange w:id="2781" w:author="יוני גרינברג" w:date="2026-01-06T11:40:00Z">
            <w:rPr>
              <w:rFonts w:ascii="Times New Roman" w:eastAsia="Times New Roman" w:hAnsi="Times New Roman" w:cs="Times New Roman"/>
              <w:b/>
              <w:bCs/>
              <w:noProof/>
              <w:color w:val="000000"/>
              <w:lang w:val="en-US"/>
            </w:rPr>
          </w:rPrChange>
        </w:rPr>
        <w:pPrChange w:id="2782" w:author="יוני גרינברג" w:date="2026-01-07T12:20:00Z" w16du:dateUtc="2026-01-07T10:20:00Z">
          <w:pPr>
            <w:ind w:firstLine="720"/>
            <w:jc w:val="center"/>
          </w:pPr>
        </w:pPrChange>
      </w:pPr>
      <w:del w:id="2783" w:author="יוני גרינברג" w:date="2026-01-06T12:13:00Z">
        <w:r w:rsidRPr="001C719D" w:rsidDel="004A11AC">
          <w:rPr>
            <w:rFonts w:asciiTheme="minorBidi" w:hAnsiTheme="minorBidi"/>
            <w:sz w:val="24"/>
            <w:szCs w:val="24"/>
            <w:lang w:val="en-US"/>
            <w:rPrChange w:id="2784" w:author="יוני גרינברג" w:date="2026-01-06T11:40:00Z">
              <w:rPr>
                <w:lang w:val="en-US"/>
              </w:rPr>
            </w:rPrChange>
          </w:rPr>
          <w:delText xml:space="preserve"> </w:delText>
        </w:r>
      </w:del>
      <w:r w:rsidRPr="001C719D">
        <w:rPr>
          <w:rFonts w:asciiTheme="minorBidi" w:hAnsiTheme="minorBidi"/>
          <w:sz w:val="24"/>
          <w:szCs w:val="24"/>
          <w:lang w:val="en-US"/>
          <w:rPrChange w:id="2785" w:author="יוני גרינברג" w:date="2026-01-06T11:40:00Z">
            <w:rPr>
              <w:lang w:val="en-US"/>
            </w:rPr>
          </w:rPrChange>
        </w:rPr>
        <w:t xml:space="preserve">[7] ref: </w:t>
      </w:r>
      <w:r w:rsidRPr="001C719D">
        <w:rPr>
          <w:rFonts w:asciiTheme="minorBidi" w:eastAsia="Times New Roman" w:hAnsiTheme="minorBidi"/>
          <w:b/>
          <w:bCs/>
          <w:sz w:val="24"/>
          <w:szCs w:val="24"/>
          <w:lang w:val="en-US"/>
          <w:rPrChange w:id="2786" w:author="יוני גרינברג" w:date="2026-01-06T11:40:00Z">
            <w:rPr>
              <w:rFonts w:ascii="Times New Roman" w:eastAsia="Times New Roman" w:hAnsi="Times New Roman" w:cs="Times New Roman"/>
              <w:b/>
              <w:bCs/>
              <w:lang w:val="en-US"/>
            </w:rPr>
          </w:rPrChange>
        </w:rPr>
        <w:t>Tal Zilberman</w:t>
      </w:r>
      <w:r w:rsidRPr="001C719D">
        <w:rPr>
          <w:rFonts w:asciiTheme="minorBidi" w:hAnsiTheme="minorBidi"/>
          <w:sz w:val="24"/>
          <w:szCs w:val="24"/>
          <w:lang w:val="en-US"/>
          <w:rPrChange w:id="2787" w:author="יוני גרינברג" w:date="2026-01-06T11:40:00Z">
            <w:rPr>
              <w:lang w:val="en-US"/>
            </w:rPr>
          </w:rPrChange>
        </w:rPr>
        <w:t xml:space="preserve"> and </w:t>
      </w:r>
      <w:r w:rsidRPr="001C719D">
        <w:rPr>
          <w:rFonts w:asciiTheme="minorBidi" w:eastAsia="Times New Roman" w:hAnsiTheme="minorBidi"/>
          <w:b/>
          <w:bCs/>
          <w:sz w:val="24"/>
          <w:szCs w:val="24"/>
          <w:lang w:val="en-US"/>
          <w:rPrChange w:id="2788" w:author="יוני גרינברג" w:date="2026-01-06T11:40:00Z">
            <w:rPr>
              <w:rFonts w:ascii="Times New Roman" w:eastAsia="Times New Roman" w:hAnsi="Times New Roman" w:cs="Times New Roman"/>
              <w:b/>
              <w:bCs/>
              <w:lang w:val="en-US"/>
            </w:rPr>
          </w:rPrChange>
        </w:rPr>
        <w:t>Ariela Havkin</w:t>
      </w:r>
      <w:r w:rsidRPr="001C719D">
        <w:rPr>
          <w:rFonts w:asciiTheme="minorBidi" w:hAnsiTheme="minorBidi"/>
          <w:sz w:val="24"/>
          <w:szCs w:val="24"/>
          <w:lang w:val="en-US"/>
          <w:rPrChange w:id="2789" w:author="יוני גרינברג" w:date="2026-01-06T11:40:00Z">
            <w:rPr>
              <w:lang w:val="en-US"/>
            </w:rPr>
          </w:rPrChange>
        </w:rPr>
        <w:t xml:space="preserve">,” </w:t>
      </w:r>
      <w:r w:rsidRPr="001C719D">
        <w:rPr>
          <w:rFonts w:asciiTheme="minorBidi" w:eastAsia="Times New Roman" w:hAnsiTheme="minorBidi"/>
          <w:b/>
          <w:bCs/>
          <w:noProof/>
          <w:color w:val="000000"/>
          <w:sz w:val="24"/>
          <w:szCs w:val="24"/>
          <w:lang w:val="en-US"/>
          <w:rPrChange w:id="2790" w:author="יוני גרינברג" w:date="2026-01-06T11:40:00Z">
            <w:rPr>
              <w:rFonts w:ascii="Times New Roman" w:eastAsia="Times New Roman" w:hAnsi="Times New Roman" w:cs="Times New Roman"/>
              <w:b/>
              <w:bCs/>
              <w:noProof/>
              <w:color w:val="000000"/>
              <w:lang w:val="en-US"/>
            </w:rPr>
          </w:rPrChange>
        </w:rPr>
        <w:t>Ultra Sound Data Transfer Many To Many”</w:t>
      </w:r>
    </w:p>
    <w:p w14:paraId="6501A20E" w14:textId="77FDDF2D" w:rsidR="005508DE" w:rsidRPr="001C719D" w:rsidRDefault="005508DE" w:rsidP="00C1643B">
      <w:pPr>
        <w:shd w:val="clear" w:color="auto" w:fill="FFFFFF"/>
        <w:spacing w:after="120"/>
        <w:ind w:left="1080" w:right="580"/>
        <w:rPr>
          <w:rFonts w:asciiTheme="minorBidi" w:eastAsia="Times New Roman" w:hAnsiTheme="minorBidi"/>
          <w:sz w:val="24"/>
          <w:szCs w:val="24"/>
          <w:lang w:val="en-US"/>
          <w:rPrChange w:id="2791" w:author="יוני גרינברג" w:date="2026-01-06T11:40:00Z">
            <w:rPr>
              <w:rFonts w:ascii="Times New Roman" w:eastAsia="Times New Roman" w:hAnsi="Times New Roman" w:cs="Times New Roman"/>
              <w:lang w:val="en-US"/>
            </w:rPr>
          </w:rPrChange>
        </w:rPr>
      </w:pPr>
      <w:r w:rsidRPr="001C719D">
        <w:rPr>
          <w:rFonts w:asciiTheme="minorBidi" w:hAnsiTheme="minorBidi"/>
          <w:sz w:val="24"/>
          <w:szCs w:val="24"/>
          <w:lang w:val="en-US"/>
          <w:rPrChange w:id="2792" w:author="יוני גרינברג" w:date="2026-01-06T11:40:00Z">
            <w:rPr>
              <w:lang w:val="en-US"/>
            </w:rPr>
          </w:rPrChange>
        </w:rPr>
        <w:t>," Final Project Report, Dept. Software Eng., Braude College of Engineering, Karmiel, Israel.</w:t>
      </w:r>
    </w:p>
    <w:p w14:paraId="7C991D75" w14:textId="286FA7D9" w:rsidR="005508DE" w:rsidRPr="001C719D" w:rsidRDefault="005508DE" w:rsidP="00C1643B">
      <w:pPr>
        <w:shd w:val="clear" w:color="auto" w:fill="FFFFFF"/>
        <w:spacing w:after="120"/>
        <w:ind w:left="1080" w:right="580"/>
        <w:rPr>
          <w:rFonts w:asciiTheme="minorBidi" w:hAnsiTheme="minorBidi"/>
          <w:b/>
          <w:bCs/>
          <w:sz w:val="24"/>
          <w:szCs w:val="24"/>
          <w:lang w:val="en-US"/>
          <w:rPrChange w:id="2793" w:author="יוני גרינברג" w:date="2026-01-06T11:40:00Z">
            <w:rPr>
              <w:b/>
              <w:bCs/>
              <w:lang w:val="en-US"/>
            </w:rPr>
          </w:rPrChange>
        </w:rPr>
      </w:pPr>
      <w:r w:rsidRPr="001C719D">
        <w:rPr>
          <w:rFonts w:asciiTheme="minorBidi" w:hAnsiTheme="minorBidi"/>
          <w:sz w:val="24"/>
          <w:szCs w:val="24"/>
          <w:lang w:val="en-US"/>
          <w:rPrChange w:id="2794" w:author="יוני גרינברג" w:date="2026-01-06T11:40:00Z">
            <w:rPr>
              <w:lang w:val="en-US"/>
            </w:rPr>
          </w:rPrChange>
        </w:rPr>
        <w:t xml:space="preserve">[8] ref: </w:t>
      </w:r>
      <w:r w:rsidRPr="001C719D">
        <w:rPr>
          <w:rFonts w:asciiTheme="minorBidi" w:hAnsiTheme="minorBidi"/>
          <w:b/>
          <w:bCs/>
          <w:sz w:val="24"/>
          <w:szCs w:val="24"/>
          <w:lang w:val="en-US"/>
          <w:rPrChange w:id="2795" w:author="יוני גרינברג" w:date="2026-01-06T11:40:00Z">
            <w:rPr>
              <w:b/>
              <w:bCs/>
              <w:lang w:val="en-US"/>
            </w:rPr>
          </w:rPrChange>
        </w:rPr>
        <w:t>Taimor Fares</w:t>
      </w:r>
      <w:r w:rsidRPr="001C719D">
        <w:rPr>
          <w:rFonts w:asciiTheme="minorBidi" w:hAnsiTheme="minorBidi"/>
          <w:sz w:val="24"/>
          <w:szCs w:val="24"/>
          <w:lang w:val="en-US"/>
          <w:rPrChange w:id="2796" w:author="יוני גרינברג" w:date="2026-01-06T11:40:00Z">
            <w:rPr>
              <w:lang w:val="en-US"/>
            </w:rPr>
          </w:rPrChange>
        </w:rPr>
        <w:t xml:space="preserve"> and </w:t>
      </w:r>
      <w:r w:rsidRPr="001C719D">
        <w:rPr>
          <w:rFonts w:asciiTheme="minorBidi" w:hAnsiTheme="minorBidi"/>
          <w:b/>
          <w:bCs/>
          <w:sz w:val="24"/>
          <w:szCs w:val="24"/>
          <w:lang w:val="en-US"/>
          <w:rPrChange w:id="2797" w:author="יוני גרינברג" w:date="2026-01-06T11:40:00Z">
            <w:rPr>
              <w:b/>
              <w:bCs/>
              <w:lang w:val="en-US"/>
            </w:rPr>
          </w:rPrChange>
        </w:rPr>
        <w:t xml:space="preserve">Fares </w:t>
      </w:r>
      <w:proofErr w:type="gramStart"/>
      <w:r w:rsidRPr="001C719D">
        <w:rPr>
          <w:rFonts w:asciiTheme="minorBidi" w:hAnsiTheme="minorBidi"/>
          <w:b/>
          <w:bCs/>
          <w:sz w:val="24"/>
          <w:szCs w:val="24"/>
          <w:lang w:val="en-US"/>
          <w:rPrChange w:id="2798" w:author="יוני גרינברג" w:date="2026-01-06T11:40:00Z">
            <w:rPr>
              <w:b/>
              <w:bCs/>
              <w:lang w:val="en-US"/>
            </w:rPr>
          </w:rPrChange>
        </w:rPr>
        <w:t xml:space="preserve">Jaraisy  </w:t>
      </w:r>
      <w:r w:rsidRPr="001C719D">
        <w:rPr>
          <w:rFonts w:asciiTheme="minorBidi" w:hAnsiTheme="minorBidi"/>
          <w:sz w:val="24"/>
          <w:szCs w:val="24"/>
          <w:lang w:val="en-US"/>
          <w:rPrChange w:id="2799" w:author="יוני גרינברג" w:date="2026-01-06T11:40:00Z">
            <w:rPr>
              <w:lang w:val="en-US"/>
            </w:rPr>
          </w:rPrChange>
        </w:rPr>
        <w:t>,</w:t>
      </w:r>
      <w:proofErr w:type="gramEnd"/>
      <w:r w:rsidRPr="001C719D">
        <w:rPr>
          <w:rFonts w:asciiTheme="minorBidi" w:hAnsiTheme="minorBidi"/>
          <w:sz w:val="24"/>
          <w:szCs w:val="24"/>
          <w:lang w:val="en-US"/>
          <w:rPrChange w:id="2800" w:author="יוני גרינברג" w:date="2026-01-06T11:40:00Z">
            <w:rPr>
              <w:lang w:val="en-US"/>
            </w:rPr>
          </w:rPrChange>
        </w:rPr>
        <w:t xml:space="preserve"> </w:t>
      </w:r>
      <w:r w:rsidRPr="001C719D">
        <w:rPr>
          <w:rFonts w:asciiTheme="minorBidi" w:hAnsiTheme="minorBidi"/>
          <w:b/>
          <w:bCs/>
          <w:sz w:val="24"/>
          <w:szCs w:val="24"/>
          <w:lang w:val="en-US"/>
          <w:rPrChange w:id="2801" w:author="יוני גרינברג" w:date="2026-01-06T11:40:00Z">
            <w:rPr>
              <w:b/>
              <w:bCs/>
              <w:lang w:val="en-US"/>
            </w:rPr>
          </w:rPrChange>
        </w:rPr>
        <w:t>Smart Visit Card</w:t>
      </w:r>
    </w:p>
    <w:p w14:paraId="190C062C" w14:textId="77777777" w:rsidR="005508DE" w:rsidRPr="001C719D" w:rsidRDefault="005508DE" w:rsidP="00C1643B">
      <w:pPr>
        <w:shd w:val="clear" w:color="auto" w:fill="FFFFFF"/>
        <w:spacing w:after="120"/>
        <w:ind w:left="1080" w:right="580"/>
        <w:rPr>
          <w:rFonts w:asciiTheme="minorBidi" w:hAnsiTheme="minorBidi"/>
          <w:sz w:val="24"/>
          <w:szCs w:val="24"/>
          <w:lang w:val="en-US"/>
          <w:rPrChange w:id="2802" w:author="יוני גרינברג" w:date="2026-01-06T11:40:00Z">
            <w:rPr>
              <w:lang w:val="en-US"/>
            </w:rPr>
          </w:rPrChange>
        </w:rPr>
      </w:pPr>
      <w:r w:rsidRPr="001C719D">
        <w:rPr>
          <w:rFonts w:asciiTheme="minorBidi" w:hAnsiTheme="minorBidi"/>
          <w:sz w:val="24"/>
          <w:szCs w:val="24"/>
          <w:lang w:val="en-US"/>
          <w:rPrChange w:id="2803" w:author="יוני גרינברג" w:date="2026-01-06T11:40:00Z">
            <w:rPr>
              <w:lang w:val="en-US"/>
            </w:rPr>
          </w:rPrChange>
        </w:rPr>
        <w:t>Inaudible Information Transfer between Android Based Devices</w:t>
      </w:r>
    </w:p>
    <w:p w14:paraId="386CED64" w14:textId="0DB29DF9" w:rsidR="005508DE" w:rsidRPr="004A11AC" w:rsidRDefault="005508DE" w:rsidP="00C1643B">
      <w:pPr>
        <w:shd w:val="clear" w:color="auto" w:fill="FFFFFF"/>
        <w:spacing w:after="120"/>
        <w:ind w:left="1080" w:right="580"/>
        <w:rPr>
          <w:rFonts w:asciiTheme="minorBidi" w:eastAsia="Times New Roman" w:hAnsiTheme="minorBidi"/>
          <w:sz w:val="24"/>
          <w:szCs w:val="24"/>
          <w:lang w:val="en-US"/>
          <w:rPrChange w:id="2804" w:author="יוני גרינברג" w:date="2026-01-06T12:14:00Z">
            <w:rPr>
              <w:rFonts w:ascii="Times New Roman" w:eastAsia="Times New Roman" w:hAnsi="Times New Roman" w:cs="Times New Roman"/>
              <w:lang w:val="en-US"/>
            </w:rPr>
          </w:rPrChange>
        </w:rPr>
      </w:pPr>
      <w:r w:rsidRPr="001C719D">
        <w:rPr>
          <w:rFonts w:asciiTheme="minorBidi" w:hAnsiTheme="minorBidi"/>
          <w:sz w:val="24"/>
          <w:szCs w:val="24"/>
          <w:lang w:val="en-US"/>
          <w:rPrChange w:id="2805" w:author="יוני גרינברג" w:date="2026-01-06T11:40:00Z">
            <w:rPr>
              <w:lang w:val="en-US"/>
            </w:rPr>
          </w:rPrChange>
        </w:rPr>
        <w:t xml:space="preserve">," Final Project Report, Dept. Software Eng., Braude College of </w:t>
      </w:r>
      <w:r w:rsidRPr="004A11AC">
        <w:rPr>
          <w:rFonts w:asciiTheme="minorBidi" w:hAnsiTheme="minorBidi"/>
          <w:sz w:val="24"/>
          <w:szCs w:val="24"/>
          <w:lang w:val="en-US"/>
          <w:rPrChange w:id="2806" w:author="יוני גרינברג" w:date="2026-01-06T12:14:00Z">
            <w:rPr>
              <w:lang w:val="en-US"/>
            </w:rPr>
          </w:rPrChange>
        </w:rPr>
        <w:t>Engineering, Karmiel, Israel.</w:t>
      </w:r>
    </w:p>
    <w:p w14:paraId="4441A056" w14:textId="7A455C6D" w:rsidR="00BD16DC" w:rsidRPr="004A11AC" w:rsidDel="004A11AC" w:rsidRDefault="009814E7" w:rsidP="00C1643B">
      <w:pPr>
        <w:shd w:val="clear" w:color="auto" w:fill="FFFFFF"/>
        <w:spacing w:after="120"/>
        <w:ind w:left="1080" w:right="580"/>
        <w:rPr>
          <w:del w:id="2807" w:author="יוני גרינברג" w:date="2026-01-06T12:13:00Z"/>
          <w:rFonts w:asciiTheme="minorBidi" w:eastAsia="Times New Roman" w:hAnsiTheme="minorBidi"/>
          <w:sz w:val="24"/>
          <w:szCs w:val="24"/>
          <w:lang w:val="en-US"/>
          <w:rPrChange w:id="2808" w:author="יוני גרינברג" w:date="2026-01-06T12:14:00Z">
            <w:rPr>
              <w:del w:id="2809" w:author="יוני גרינברג" w:date="2026-01-06T12:13:00Z"/>
              <w:rFonts w:ascii="Times New Roman" w:eastAsia="Times New Roman" w:hAnsi="Times New Roman" w:cs="Times New Roman"/>
              <w:lang w:val="en-US"/>
            </w:rPr>
          </w:rPrChange>
        </w:rPr>
        <w:pPrChange w:id="2810" w:author="יוני גרינברג" w:date="2026-01-07T12:20:00Z" w16du:dateUtc="2026-01-07T10:20:00Z">
          <w:pPr>
            <w:shd w:val="clear" w:color="auto" w:fill="FFFFFF"/>
            <w:spacing w:after="120"/>
            <w:ind w:right="580"/>
          </w:pPr>
        </w:pPrChange>
      </w:pPr>
      <w:del w:id="2811" w:author="יוני גרינברג" w:date="2025-12-21T15:14:00Z">
        <w:r w:rsidRPr="004A11AC" w:rsidDel="008E7348">
          <w:rPr>
            <w:rFonts w:asciiTheme="minorBidi" w:eastAsia="Times New Roman" w:hAnsiTheme="minorBidi"/>
            <w:sz w:val="24"/>
            <w:szCs w:val="24"/>
            <w:lang w:val="en-US"/>
            <w:rPrChange w:id="2812" w:author="יוני גרינברג" w:date="2026-01-06T12:14:00Z">
              <w:rPr>
                <w:rFonts w:ascii="Times New Roman" w:eastAsia="Times New Roman" w:hAnsi="Times New Roman" w:cs="Times New Roman"/>
                <w:lang w:val="en-US"/>
              </w:rPr>
            </w:rPrChange>
          </w:rPr>
          <w:tab/>
          <w:delText xml:space="preserve">      </w:delText>
        </w:r>
      </w:del>
      <w:r w:rsidRPr="004A11AC">
        <w:rPr>
          <w:rFonts w:asciiTheme="minorBidi" w:eastAsia="Times New Roman" w:hAnsiTheme="minorBidi"/>
          <w:sz w:val="24"/>
          <w:szCs w:val="24"/>
          <w:lang w:val="en-US"/>
          <w:rPrChange w:id="2813" w:author="יוני גרינברג" w:date="2026-01-06T12:14:00Z">
            <w:rPr>
              <w:rFonts w:ascii="Times New Roman" w:eastAsia="Times New Roman" w:hAnsi="Times New Roman" w:cs="Times New Roman"/>
              <w:lang w:val="en-US"/>
            </w:rPr>
          </w:rPrChange>
        </w:rPr>
        <w:t xml:space="preserve">[9] </w:t>
      </w:r>
      <w:r w:rsidRPr="004A11AC">
        <w:rPr>
          <w:rFonts w:asciiTheme="minorBidi" w:hAnsiTheme="minorBidi"/>
          <w:sz w:val="24"/>
          <w:szCs w:val="24"/>
          <w:lang w:val="en-US"/>
          <w:rPrChange w:id="2814" w:author="יוני גרינברג" w:date="2026-01-06T12:14:00Z">
            <w:rPr>
              <w:rFonts w:asciiTheme="majorBidi" w:hAnsiTheme="majorBidi" w:cstheme="majorBidi"/>
              <w:b/>
              <w:bCs/>
              <w:sz w:val="24"/>
              <w:szCs w:val="24"/>
              <w:lang w:val="en-US"/>
            </w:rPr>
          </w:rPrChange>
        </w:rPr>
        <w:t>Tanenbaum, A. S., &amp; Wetherall, D. J. (2011). Computer Networks (5th ed.). Pearson.</w:t>
      </w:r>
      <w:bookmarkStart w:id="2815" w:name="_cg8g60n22lz5" w:colFirst="0" w:colLast="0"/>
      <w:bookmarkEnd w:id="2815"/>
    </w:p>
    <w:p w14:paraId="38AA3BB1" w14:textId="77777777" w:rsidR="008C455E" w:rsidRPr="001C719D" w:rsidDel="004A11AC" w:rsidRDefault="00D053A6" w:rsidP="00C1643B">
      <w:pPr>
        <w:shd w:val="clear" w:color="auto" w:fill="FFFFFF"/>
        <w:spacing w:after="120"/>
        <w:ind w:left="1080" w:right="580"/>
        <w:rPr>
          <w:del w:id="2816" w:author="יוני גרינברג" w:date="2026-01-06T12:13:00Z"/>
          <w:rFonts w:asciiTheme="minorBidi" w:eastAsia="Times New Roman" w:hAnsiTheme="minorBidi"/>
          <w:sz w:val="24"/>
          <w:szCs w:val="24"/>
          <w:lang w:val="en"/>
          <w:rPrChange w:id="2817" w:author="יוני גרינברג" w:date="2026-01-06T11:40:00Z">
            <w:rPr>
              <w:del w:id="2818" w:author="יוני גרינברג" w:date="2026-01-06T12:13:00Z"/>
              <w:rFonts w:ascii="Times New Roman" w:eastAsia="Times New Roman" w:hAnsi="Times New Roman" w:cs="Times New Roman"/>
              <w:lang w:val="en"/>
            </w:rPr>
          </w:rPrChange>
        </w:rPr>
        <w:pPrChange w:id="2819" w:author="יוני גרינברג" w:date="2026-01-07T12:20:00Z" w16du:dateUtc="2026-01-07T10:20:00Z">
          <w:pPr>
            <w:shd w:val="clear" w:color="auto" w:fill="FFFFFF"/>
            <w:spacing w:after="120"/>
            <w:ind w:right="580"/>
          </w:pPr>
        </w:pPrChange>
      </w:pPr>
      <w:del w:id="2820" w:author="יוני גרינברג" w:date="2026-01-06T12:13:00Z">
        <w:r w:rsidRPr="001C719D" w:rsidDel="004A11AC">
          <w:rPr>
            <w:rFonts w:asciiTheme="minorBidi" w:eastAsia="Times New Roman" w:hAnsiTheme="minorBidi"/>
            <w:sz w:val="24"/>
            <w:szCs w:val="24"/>
            <w:lang w:val="en-US"/>
            <w:rPrChange w:id="2821" w:author="יוני גרינברג" w:date="2026-01-06T11:40:00Z">
              <w:rPr>
                <w:rFonts w:ascii="Times New Roman" w:eastAsia="Times New Roman" w:hAnsi="Times New Roman" w:cs="Times New Roman"/>
                <w:lang w:val="en-US"/>
              </w:rPr>
            </w:rPrChange>
          </w:rPr>
          <w:tab/>
          <w:delText xml:space="preserve">     </w:delText>
        </w:r>
      </w:del>
      <w:r w:rsidRPr="001C719D">
        <w:rPr>
          <w:rFonts w:asciiTheme="minorBidi" w:eastAsia="Times New Roman" w:hAnsiTheme="minorBidi"/>
          <w:sz w:val="24"/>
          <w:szCs w:val="24"/>
          <w:lang w:val="en-US"/>
          <w:rPrChange w:id="2822" w:author="יוני גרינברג" w:date="2026-01-06T11:40:00Z">
            <w:rPr>
              <w:rFonts w:ascii="Times New Roman" w:eastAsia="Times New Roman" w:hAnsi="Times New Roman" w:cs="Times New Roman"/>
              <w:lang w:val="en-US"/>
            </w:rPr>
          </w:rPrChange>
        </w:rPr>
        <w:t xml:space="preserve">[10] </w:t>
      </w:r>
      <w:r w:rsidRPr="001C719D">
        <w:rPr>
          <w:rFonts w:asciiTheme="minorBidi" w:eastAsia="Times New Roman" w:hAnsiTheme="minorBidi"/>
          <w:sz w:val="24"/>
          <w:szCs w:val="24"/>
          <w:lang w:val="en"/>
          <w:rPrChange w:id="2823" w:author="יוני גרינברג" w:date="2026-01-06T11:40:00Z">
            <w:rPr>
              <w:rFonts w:ascii="Times New Roman" w:eastAsia="Times New Roman" w:hAnsi="Times New Roman" w:cs="Times New Roman"/>
              <w:lang w:val="en"/>
            </w:rPr>
          </w:rPrChange>
        </w:rPr>
        <w:t>Diagnostic Ultrasound Imaging: Inside Out</w:t>
      </w:r>
    </w:p>
    <w:p w14:paraId="3F85965A" w14:textId="2491C0F8" w:rsidR="00D053A6" w:rsidRPr="001C719D" w:rsidRDefault="00D053A6" w:rsidP="00C1643B">
      <w:pPr>
        <w:shd w:val="clear" w:color="auto" w:fill="FFFFFF"/>
        <w:spacing w:after="120"/>
        <w:ind w:left="1080" w:right="580"/>
        <w:rPr>
          <w:rFonts w:asciiTheme="minorBidi" w:eastAsia="Times New Roman" w:hAnsiTheme="minorBidi"/>
          <w:sz w:val="24"/>
          <w:szCs w:val="24"/>
          <w:lang w:val="en"/>
          <w:rPrChange w:id="2824" w:author="יוני גרינברג" w:date="2026-01-06T11:40:00Z">
            <w:rPr>
              <w:rFonts w:ascii="Times New Roman" w:eastAsia="Times New Roman" w:hAnsi="Times New Roman" w:cs="Times New Roman"/>
              <w:lang w:val="en"/>
            </w:rPr>
          </w:rPrChange>
        </w:rPr>
        <w:pPrChange w:id="2825" w:author="יוני גרינברג" w:date="2026-01-07T12:20:00Z" w16du:dateUtc="2026-01-07T10:20:00Z">
          <w:pPr>
            <w:shd w:val="clear" w:color="auto" w:fill="FFFFFF"/>
            <w:spacing w:after="120"/>
            <w:ind w:left="720" w:right="580"/>
          </w:pPr>
        </w:pPrChange>
      </w:pPr>
      <w:del w:id="2826" w:author="יוני גרינברג" w:date="2026-01-06T12:13:00Z">
        <w:r w:rsidRPr="001C719D" w:rsidDel="004A11AC">
          <w:rPr>
            <w:rFonts w:asciiTheme="minorBidi" w:eastAsia="Times New Roman" w:hAnsiTheme="minorBidi"/>
            <w:sz w:val="24"/>
            <w:szCs w:val="24"/>
            <w:lang w:val="en"/>
            <w:rPrChange w:id="2827" w:author="יוני גרינברג" w:date="2026-01-06T11:40:00Z">
              <w:rPr>
                <w:rFonts w:ascii="Times New Roman" w:eastAsia="Times New Roman" w:hAnsi="Times New Roman" w:cs="Times New Roman"/>
                <w:lang w:val="en"/>
              </w:rPr>
            </w:rPrChange>
          </w:rPr>
          <w:delText xml:space="preserve">     </w:delText>
        </w:r>
        <w:r w:rsidR="008C455E" w:rsidRPr="001C719D" w:rsidDel="004A11AC">
          <w:rPr>
            <w:rFonts w:asciiTheme="minorBidi" w:eastAsia="Times New Roman" w:hAnsiTheme="minorBidi"/>
            <w:sz w:val="24"/>
            <w:szCs w:val="24"/>
            <w:lang w:val="en"/>
            <w:rPrChange w:id="2828" w:author="יוני גרינברג" w:date="2026-01-06T11:40:00Z">
              <w:rPr>
                <w:rFonts w:ascii="Times New Roman" w:eastAsia="Times New Roman" w:hAnsi="Times New Roman" w:cs="Times New Roman"/>
                <w:lang w:val="en"/>
              </w:rPr>
            </w:rPrChange>
          </w:rPr>
          <w:delText xml:space="preserve">  </w:delText>
        </w:r>
      </w:del>
      <w:ins w:id="2829" w:author="יוני גרינברג" w:date="2026-01-06T07:23:00Z">
        <w:r w:rsidR="000619E0" w:rsidRPr="001C719D">
          <w:rPr>
            <w:rFonts w:asciiTheme="minorBidi" w:eastAsia="Times New Roman" w:hAnsiTheme="minorBidi"/>
            <w:sz w:val="24"/>
            <w:szCs w:val="24"/>
            <w:lang w:val="en"/>
            <w:rPrChange w:id="2830" w:author="יוני גרינברג" w:date="2026-01-06T11:40:00Z">
              <w:rPr>
                <w:rFonts w:asciiTheme="minorBidi" w:eastAsia="Times New Roman" w:hAnsiTheme="minorBidi"/>
                <w:lang w:val="en"/>
              </w:rPr>
            </w:rPrChange>
          </w:rPr>
          <w:t xml:space="preserve">         </w:t>
        </w:r>
      </w:ins>
      <w:r w:rsidR="008C455E" w:rsidRPr="001C719D">
        <w:rPr>
          <w:rFonts w:asciiTheme="minorBidi" w:eastAsia="Times New Roman" w:hAnsiTheme="minorBidi"/>
          <w:sz w:val="24"/>
          <w:szCs w:val="24"/>
          <w:lang w:val="en"/>
          <w:rPrChange w:id="2831" w:author="יוני גרינברג" w:date="2026-01-06T11:40:00Z">
            <w:rPr>
              <w:rFonts w:ascii="Times New Roman" w:eastAsia="Times New Roman" w:hAnsi="Times New Roman" w:cs="Times New Roman"/>
              <w:lang w:val="en"/>
            </w:rPr>
          </w:rPrChange>
        </w:rPr>
        <w:t>[</w:t>
      </w:r>
      <w:proofErr w:type="gramStart"/>
      <w:r w:rsidRPr="001C719D">
        <w:rPr>
          <w:rFonts w:asciiTheme="minorBidi" w:eastAsia="Times New Roman" w:hAnsiTheme="minorBidi"/>
          <w:sz w:val="24"/>
          <w:szCs w:val="24"/>
          <w:lang w:val="en"/>
          <w:rPrChange w:id="2832" w:author="יוני גרינברג" w:date="2026-01-06T11:40:00Z">
            <w:rPr>
              <w:rFonts w:ascii="Times New Roman" w:eastAsia="Times New Roman" w:hAnsi="Times New Roman" w:cs="Times New Roman"/>
              <w:lang w:val="en"/>
            </w:rPr>
          </w:rPrChange>
        </w:rPr>
        <w:t>11]https://www.researchgate.net/publication/304130724_High_Data_Rate_Ultrasonic_Communications_for_Wireless_Intra-body_Networks</w:t>
      </w:r>
      <w:commentRangeEnd w:id="2741"/>
      <w:proofErr w:type="gramEnd"/>
      <w:r w:rsidR="00FD5781" w:rsidRPr="001C719D">
        <w:rPr>
          <w:rStyle w:val="a8"/>
          <w:rFonts w:asciiTheme="minorBidi" w:hAnsiTheme="minorBidi"/>
          <w:sz w:val="24"/>
          <w:szCs w:val="24"/>
          <w:rPrChange w:id="2833" w:author="יוני גרינברג" w:date="2026-01-06T11:40:00Z">
            <w:rPr>
              <w:rStyle w:val="a8"/>
            </w:rPr>
          </w:rPrChange>
        </w:rPr>
        <w:commentReference w:id="2741"/>
      </w:r>
    </w:p>
    <w:p w14:paraId="39DA74C1" w14:textId="0802C91A" w:rsidR="00D053A6" w:rsidRPr="001C719D" w:rsidRDefault="00D053A6">
      <w:pPr>
        <w:shd w:val="clear" w:color="auto" w:fill="FFFFFF"/>
        <w:spacing w:after="120"/>
        <w:ind w:left="1083" w:right="580"/>
        <w:rPr>
          <w:rFonts w:asciiTheme="minorBidi" w:hAnsiTheme="minorBidi"/>
          <w:sz w:val="24"/>
          <w:szCs w:val="24"/>
          <w:lang w:val="en-US"/>
          <w:rPrChange w:id="2834" w:author="יוני גרינברג" w:date="2026-01-06T11:40:00Z">
            <w:rPr>
              <w:lang w:val="en-US"/>
            </w:rPr>
          </w:rPrChange>
        </w:rPr>
        <w:pPrChange w:id="2835" w:author="יוני גרינברג" w:date="2026-01-06T12:11:00Z">
          <w:pPr>
            <w:shd w:val="clear" w:color="auto" w:fill="FFFFFF"/>
            <w:spacing w:after="120"/>
            <w:ind w:right="580"/>
          </w:pPr>
        </w:pPrChange>
      </w:pPr>
    </w:p>
    <w:sectPr w:rsidR="00D053A6" w:rsidRPr="001C719D">
      <w:footerReference w:type="default" r:id="rId23"/>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אלנה רווה" w:date="2025-11-24T15:00:00Z" w:initials="ER">
    <w:p w14:paraId="0370F334" w14:textId="6B1EAAB5" w:rsidR="003C1583" w:rsidRDefault="003C1583" w:rsidP="003C1583">
      <w:pPr>
        <w:pStyle w:val="a9"/>
      </w:pPr>
      <w:r>
        <w:rPr>
          <w:rStyle w:val="a8"/>
        </w:rPr>
        <w:annotationRef/>
      </w:r>
      <w:r>
        <w:t>Should be extended in the future</w:t>
      </w:r>
    </w:p>
  </w:comment>
  <w:comment w:id="102" w:author="אלנה רווה" w:date="2025-11-27T12:48:00Z" w:initials="ER">
    <w:p w14:paraId="31352CF9" w14:textId="77777777" w:rsidR="002F348B" w:rsidRDefault="002F348B" w:rsidP="002F348B">
      <w:pPr>
        <w:pStyle w:val="a9"/>
      </w:pPr>
      <w:r>
        <w:rPr>
          <w:rStyle w:val="a8"/>
        </w:rPr>
        <w:annotationRef/>
      </w:r>
      <w:r>
        <w:t>Should be extended later</w:t>
      </w:r>
    </w:p>
  </w:comment>
  <w:comment w:id="141" w:author="אלנה רווה" w:date="2025-12-18T13:07:00Z" w:initials="ER">
    <w:p w14:paraId="066C8FA3" w14:textId="272336CB" w:rsidR="00DC3A85" w:rsidRDefault="00DC3A85" w:rsidP="00DC3A85">
      <w:pPr>
        <w:pStyle w:val="a9"/>
      </w:pPr>
      <w:r>
        <w:rPr>
          <w:rStyle w:val="a8"/>
        </w:rPr>
        <w:annotationRef/>
      </w:r>
      <w:r>
        <w:t>English</w:t>
      </w:r>
    </w:p>
  </w:comment>
  <w:comment w:id="173" w:author="אלנה רווה" w:date="2025-12-28T11:22:00Z" w:initials="ER">
    <w:p w14:paraId="24C005A1" w14:textId="77777777" w:rsidR="00DA341C" w:rsidRDefault="00DA341C" w:rsidP="00DA341C">
      <w:pPr>
        <w:pStyle w:val="a9"/>
        <w:rPr>
          <w:rFonts w:ascii="Arial" w:hAnsi="Arial" w:cs="Arial"/>
        </w:rPr>
      </w:pPr>
      <w:r>
        <w:rPr>
          <w:rStyle w:val="a8"/>
        </w:rPr>
        <w:annotationRef/>
      </w:r>
      <w:r>
        <w:rPr>
          <w:rFonts w:hint="cs"/>
        </w:rPr>
        <w:t>Stopped checking here: fix for the next submission all the requirements!!!</w:t>
      </w:r>
    </w:p>
  </w:comment>
  <w:comment w:id="149" w:author="אלנה רווה" w:date="2025-12-18T13:08:00Z" w:initials="ER">
    <w:p w14:paraId="6926CB4E" w14:textId="77777777" w:rsidR="00DC3A85" w:rsidRDefault="00DC3A85" w:rsidP="00DC3A85">
      <w:pPr>
        <w:pStyle w:val="a9"/>
      </w:pPr>
      <w:r>
        <w:rPr>
          <w:rStyle w:val="a8"/>
        </w:rPr>
        <w:annotationRef/>
      </w:r>
      <w:r>
        <w:t>Why underlined?</w:t>
      </w:r>
    </w:p>
  </w:comment>
  <w:comment w:id="150" w:author="יוני גרינברג" w:date="2026-01-06T11:16:00Z" w:initials="YG">
    <w:p w14:paraId="7341B62B" w14:textId="77777777" w:rsidR="00101872" w:rsidRDefault="00101872" w:rsidP="00101872">
      <w:pPr>
        <w:pStyle w:val="a9"/>
        <w:jc w:val="left"/>
      </w:pPr>
      <w:r>
        <w:rPr>
          <w:rStyle w:val="a8"/>
        </w:rPr>
        <w:annotationRef/>
      </w:r>
      <w:r>
        <w:rPr>
          <w:lang w:val="en-US"/>
        </w:rPr>
        <w:t>Fixed</w:t>
      </w:r>
    </w:p>
  </w:comment>
  <w:comment w:id="348" w:author="אלנה רווה" w:date="2025-12-18T13:10:00Z" w:initials="ER">
    <w:p w14:paraId="179C56CE" w14:textId="5815C2A1" w:rsidR="000F0D7C" w:rsidRDefault="000F0D7C" w:rsidP="000F0D7C">
      <w:pPr>
        <w:pStyle w:val="a9"/>
      </w:pPr>
      <w:r>
        <w:rPr>
          <w:rStyle w:val="a8"/>
        </w:rPr>
        <w:annotationRef/>
      </w:r>
      <w:r>
        <w:t>Add them as references.</w:t>
      </w:r>
    </w:p>
  </w:comment>
  <w:comment w:id="349" w:author="יוני גרינברג" w:date="2026-01-06T07:26:00Z" w:initials="YG">
    <w:p w14:paraId="1D22AAFE" w14:textId="77777777" w:rsidR="000619E0" w:rsidRDefault="000619E0" w:rsidP="000619E0">
      <w:pPr>
        <w:pStyle w:val="a9"/>
      </w:pPr>
      <w:r>
        <w:rPr>
          <w:rStyle w:val="a8"/>
        </w:rPr>
        <w:annotationRef/>
      </w:r>
      <w:r>
        <w:rPr>
          <w:lang w:val="en-US"/>
        </w:rPr>
        <w:t>added</w:t>
      </w:r>
    </w:p>
  </w:comment>
  <w:comment w:id="350" w:author="אלנה רווה" w:date="2025-12-18T13:10:00Z" w:initials="ER">
    <w:p w14:paraId="1290AB4B" w14:textId="25AF3C61" w:rsidR="000F0D7C" w:rsidRDefault="000F0D7C" w:rsidP="000F0D7C">
      <w:pPr>
        <w:pStyle w:val="a9"/>
      </w:pPr>
      <w:r>
        <w:rPr>
          <w:rStyle w:val="a8"/>
        </w:rPr>
        <w:annotationRef/>
      </w:r>
      <w:r>
        <w:t>Add titles of the projects.</w:t>
      </w:r>
    </w:p>
  </w:comment>
  <w:comment w:id="351" w:author="יוני גרינברג" w:date="2026-01-06T11:19:00Z" w:initials="YG">
    <w:p w14:paraId="04ABD3F7" w14:textId="77777777" w:rsidR="00101872" w:rsidRDefault="00101872" w:rsidP="00101872">
      <w:pPr>
        <w:pStyle w:val="a9"/>
        <w:jc w:val="left"/>
      </w:pPr>
      <w:r>
        <w:rPr>
          <w:rStyle w:val="a8"/>
        </w:rPr>
        <w:annotationRef/>
      </w:r>
      <w:r>
        <w:rPr>
          <w:lang w:val="en-US"/>
        </w:rPr>
        <w:t>done</w:t>
      </w:r>
    </w:p>
  </w:comment>
  <w:comment w:id="418" w:author="אלנה רווה" w:date="2025-12-28T11:22:00Z" w:initials="ER">
    <w:p w14:paraId="23A7832E" w14:textId="531C8457" w:rsidR="00FF7F4E" w:rsidRDefault="00FF7F4E" w:rsidP="00FF7F4E">
      <w:pPr>
        <w:pStyle w:val="a9"/>
      </w:pPr>
      <w:r>
        <w:rPr>
          <w:rStyle w:val="a8"/>
        </w:rPr>
        <w:annotationRef/>
      </w:r>
      <w:r>
        <w:t>Stopped checking here: fix for the next submission all the requirements!!!</w:t>
      </w:r>
    </w:p>
  </w:comment>
  <w:comment w:id="427" w:author="אלנה רווה" w:date="2025-12-28T11:21:00Z" w:initials="ER">
    <w:p w14:paraId="78FC76AB" w14:textId="7F2B9EEA" w:rsidR="00FF7F4E" w:rsidRDefault="00FF7F4E" w:rsidP="00FF7F4E">
      <w:pPr>
        <w:pStyle w:val="a9"/>
      </w:pPr>
      <w:r>
        <w:rPr>
          <w:rStyle w:val="a8"/>
        </w:rPr>
        <w:annotationRef/>
      </w:r>
      <w:r>
        <w:t>Use the same font, size and template everywher</w:t>
      </w:r>
    </w:p>
  </w:comment>
  <w:comment w:id="656" w:author="אלנה רווה" w:date="2025-12-18T13:17:00Z" w:initials="ER">
    <w:p w14:paraId="110451A5" w14:textId="09189CAE" w:rsidR="002A2FD4" w:rsidRDefault="002A2FD4" w:rsidP="002A2FD4">
      <w:pPr>
        <w:pStyle w:val="a9"/>
      </w:pPr>
      <w:r>
        <w:rPr>
          <w:rStyle w:val="a8"/>
        </w:rPr>
        <w:annotationRef/>
      </w:r>
      <w:r>
        <w:t>Where is A.?</w:t>
      </w:r>
    </w:p>
  </w:comment>
  <w:comment w:id="657" w:author="יוני גרינברג" w:date="2025-12-21T15:16:00Z" w:initials="YG">
    <w:p w14:paraId="4BA53626" w14:textId="77777777" w:rsidR="008E7348" w:rsidRDefault="008E7348" w:rsidP="008E7348">
      <w:pPr>
        <w:pStyle w:val="a9"/>
        <w:bidi/>
        <w:jc w:val="right"/>
      </w:pPr>
      <w:r>
        <w:rPr>
          <w:rStyle w:val="a8"/>
        </w:rPr>
        <w:annotationRef/>
      </w:r>
      <w:r>
        <w:rPr>
          <w:b/>
          <w:bCs/>
          <w:lang w:val="en-US"/>
        </w:rPr>
        <w:t>A. Protocol Fallback (Collision Avoidance Failure) 1 page up</w:t>
      </w:r>
    </w:p>
  </w:comment>
  <w:comment w:id="1330" w:author="אלנה רווה" w:date="2025-12-18T13:27:00Z" w:initials="ER">
    <w:p w14:paraId="1F81A7A4" w14:textId="14EABB5A" w:rsidR="00A75D28" w:rsidRDefault="00A75D28" w:rsidP="00A75D28">
      <w:pPr>
        <w:pStyle w:val="a9"/>
      </w:pPr>
      <w:r>
        <w:rPr>
          <w:rStyle w:val="a8"/>
        </w:rPr>
        <w:annotationRef/>
      </w:r>
      <w:r>
        <w:t>Numbering, font and size of titles must be the same. Fix everywhere.</w:t>
      </w:r>
    </w:p>
  </w:comment>
  <w:comment w:id="1386" w:author="אלנה רווה" w:date="2025-12-18T13:27:00Z" w:initials="ER">
    <w:p w14:paraId="46134324" w14:textId="77777777" w:rsidR="00CF4142" w:rsidRDefault="00CF4142" w:rsidP="00CF4142">
      <w:pPr>
        <w:pStyle w:val="a9"/>
      </w:pPr>
      <w:r>
        <w:rPr>
          <w:rStyle w:val="a8"/>
        </w:rPr>
        <w:annotationRef/>
      </w:r>
      <w:r>
        <w:t>Numbering, font and size of titles must be the same. Fix everywhere.</w:t>
      </w:r>
    </w:p>
  </w:comment>
  <w:comment w:id="2384" w:author="אלנה רווה" w:date="2025-12-18T13:29:00Z" w:initials="ER">
    <w:p w14:paraId="12BF15F0" w14:textId="77777777" w:rsidR="00CF2B94" w:rsidRDefault="00CF2B94" w:rsidP="00CF2B94">
      <w:pPr>
        <w:pStyle w:val="a9"/>
      </w:pPr>
      <w:r>
        <w:rPr>
          <w:rStyle w:val="a8"/>
        </w:rPr>
        <w:annotationRef/>
      </w:r>
      <w:r>
        <w:t>Font and size of titles must be the same, fix everywhere.</w:t>
      </w:r>
    </w:p>
  </w:comment>
  <w:comment w:id="2418" w:author="אלנה רווה" w:date="2025-12-18T13:29:00Z" w:initials="ER">
    <w:p w14:paraId="56C089BC" w14:textId="77777777" w:rsidR="00CF2B94" w:rsidRDefault="00CF2B94" w:rsidP="00CF2B94">
      <w:pPr>
        <w:pStyle w:val="a9"/>
      </w:pPr>
      <w:r>
        <w:rPr>
          <w:rStyle w:val="a8"/>
        </w:rPr>
        <w:annotationRef/>
      </w:r>
      <w:r>
        <w:t>Font</w:t>
      </w:r>
      <w:r>
        <w:rPr>
          <w:rtl/>
        </w:rPr>
        <w:t xml:space="preserve"> </w:t>
      </w:r>
      <w:r>
        <w:t>and</w:t>
      </w:r>
      <w:r>
        <w:rPr>
          <w:rtl/>
        </w:rPr>
        <w:t xml:space="preserve"> </w:t>
      </w:r>
      <w:r>
        <w:t>size</w:t>
      </w:r>
      <w:r>
        <w:rPr>
          <w:rtl/>
        </w:rPr>
        <w:t xml:space="preserve"> </w:t>
      </w:r>
      <w:r>
        <w:t>of</w:t>
      </w:r>
      <w:r>
        <w:rPr>
          <w:rtl/>
        </w:rPr>
        <w:t xml:space="preserve"> </w:t>
      </w:r>
      <w:r>
        <w:t>titles</w:t>
      </w:r>
      <w:r>
        <w:rPr>
          <w:rtl/>
        </w:rPr>
        <w:t xml:space="preserve"> </w:t>
      </w:r>
      <w:r>
        <w:t>must</w:t>
      </w:r>
      <w:r>
        <w:rPr>
          <w:rtl/>
        </w:rPr>
        <w:t xml:space="preserve"> </w:t>
      </w:r>
      <w:r>
        <w:t>be</w:t>
      </w:r>
      <w:r>
        <w:rPr>
          <w:rtl/>
        </w:rPr>
        <w:t xml:space="preserve"> </w:t>
      </w:r>
      <w:r>
        <w:t>the</w:t>
      </w:r>
      <w:r>
        <w:rPr>
          <w:rtl/>
        </w:rPr>
        <w:t xml:space="preserve"> </w:t>
      </w:r>
      <w:r>
        <w:t>same</w:t>
      </w:r>
      <w:r>
        <w:rPr>
          <w:rtl/>
        </w:rPr>
        <w:t xml:space="preserve">, </w:t>
      </w:r>
      <w:r>
        <w:t>fix</w:t>
      </w:r>
      <w:r>
        <w:rPr>
          <w:rtl/>
        </w:rPr>
        <w:t xml:space="preserve"> </w:t>
      </w:r>
      <w:r>
        <w:t>everywhere</w:t>
      </w:r>
      <w:r>
        <w:rPr>
          <w:rtl/>
        </w:rPr>
        <w:t>.</w:t>
      </w:r>
    </w:p>
  </w:comment>
  <w:comment w:id="2665" w:author="אלנה רווה" w:date="2025-12-04T13:43:00Z" w:initials="ER">
    <w:p w14:paraId="24C99B23" w14:textId="6256C1ED" w:rsidR="00C07A58" w:rsidRDefault="00C07A58" w:rsidP="00C07A58">
      <w:pPr>
        <w:pStyle w:val="a9"/>
      </w:pPr>
      <w:r>
        <w:rPr>
          <w:rStyle w:val="a8"/>
        </w:rPr>
        <w:annotationRef/>
      </w:r>
      <w:r>
        <w:t>Must</w:t>
      </w:r>
      <w:r>
        <w:rPr>
          <w:rtl/>
        </w:rPr>
        <w:t xml:space="preserve"> </w:t>
      </w:r>
      <w:r>
        <w:t>be</w:t>
      </w:r>
      <w:r>
        <w:rPr>
          <w:rtl/>
        </w:rPr>
        <w:t xml:space="preserve"> </w:t>
      </w:r>
      <w:r>
        <w:t>done</w:t>
      </w:r>
      <w:r>
        <w:rPr>
          <w:rtl/>
        </w:rPr>
        <w:t xml:space="preserve"> </w:t>
      </w:r>
      <w:r>
        <w:t>automatically</w:t>
      </w:r>
    </w:p>
  </w:comment>
  <w:comment w:id="2701" w:author="אלנה רווה" w:date="2025-12-04T13:44:00Z" w:initials="ER">
    <w:p w14:paraId="413A8733" w14:textId="77777777" w:rsidR="00CE0239" w:rsidRDefault="00CE0239" w:rsidP="00CE0239">
      <w:pPr>
        <w:pStyle w:val="a9"/>
      </w:pPr>
      <w:r>
        <w:rPr>
          <w:rStyle w:val="a8"/>
        </w:rPr>
        <w:annotationRef/>
      </w:r>
      <w:r>
        <w:t>Must</w:t>
      </w:r>
      <w:r>
        <w:rPr>
          <w:rtl/>
        </w:rPr>
        <w:t xml:space="preserve"> </w:t>
      </w:r>
      <w:r>
        <w:t>be</w:t>
      </w:r>
      <w:r>
        <w:rPr>
          <w:rtl/>
        </w:rPr>
        <w:t xml:space="preserve"> </w:t>
      </w:r>
      <w:r>
        <w:t>done</w:t>
      </w:r>
      <w:r>
        <w:rPr>
          <w:rtl/>
        </w:rPr>
        <w:t xml:space="preserve"> </w:t>
      </w:r>
      <w:r>
        <w:t>automatically</w:t>
      </w:r>
    </w:p>
  </w:comment>
  <w:comment w:id="2709" w:author="אלנה רווה" w:date="2025-12-04T13:44:00Z" w:initials="ER">
    <w:p w14:paraId="4069CBCF" w14:textId="77777777" w:rsidR="00CE0239" w:rsidRDefault="00CE0239" w:rsidP="00CE0239">
      <w:pPr>
        <w:pStyle w:val="a9"/>
      </w:pPr>
      <w:r>
        <w:rPr>
          <w:rStyle w:val="a8"/>
        </w:rPr>
        <w:annotationRef/>
      </w:r>
      <w:r>
        <w:t>Add all previous projects</w:t>
      </w:r>
    </w:p>
  </w:comment>
  <w:comment w:id="2710" w:author="יוני גרינברג" w:date="2025-12-21T15:14:00Z" w:initials="YG">
    <w:p w14:paraId="48B2D486" w14:textId="77777777" w:rsidR="008E7348" w:rsidRDefault="008E7348" w:rsidP="008E7348">
      <w:pPr>
        <w:pStyle w:val="a9"/>
        <w:bidi/>
        <w:jc w:val="right"/>
      </w:pPr>
      <w:r>
        <w:rPr>
          <w:rStyle w:val="a8"/>
        </w:rPr>
        <w:annotationRef/>
      </w:r>
      <w:r>
        <w:rPr>
          <w:lang w:val="en-US"/>
        </w:rPr>
        <w:t xml:space="preserve"> ref” 6 , 7 ,8 are pref projects</w:t>
      </w:r>
    </w:p>
  </w:comment>
  <w:comment w:id="2741" w:author="אלנה רווה" w:date="2025-12-18T13:33:00Z" w:initials="ER">
    <w:p w14:paraId="0CEEEC6D" w14:textId="401002EA" w:rsidR="00FD5781" w:rsidRDefault="00FD5781" w:rsidP="00FD5781">
      <w:pPr>
        <w:pStyle w:val="a9"/>
      </w:pPr>
      <w:r>
        <w:rPr>
          <w:rStyle w:val="a8"/>
        </w:rPr>
        <w:annotationRef/>
      </w:r>
      <w:r>
        <w:t>Align fonts and sizes.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70F334" w15:done="0"/>
  <w15:commentEx w15:paraId="31352CF9" w15:done="0"/>
  <w15:commentEx w15:paraId="066C8FA3" w15:done="0"/>
  <w15:commentEx w15:paraId="24C005A1" w15:done="0"/>
  <w15:commentEx w15:paraId="6926CB4E" w15:done="0"/>
  <w15:commentEx w15:paraId="7341B62B" w15:paraIdParent="6926CB4E" w15:done="0"/>
  <w15:commentEx w15:paraId="179C56CE" w15:done="0"/>
  <w15:commentEx w15:paraId="1D22AAFE" w15:paraIdParent="179C56CE" w15:done="0"/>
  <w15:commentEx w15:paraId="1290AB4B" w15:done="0"/>
  <w15:commentEx w15:paraId="04ABD3F7" w15:paraIdParent="1290AB4B" w15:done="0"/>
  <w15:commentEx w15:paraId="23A7832E" w15:done="0"/>
  <w15:commentEx w15:paraId="78FC76AB" w15:done="0"/>
  <w15:commentEx w15:paraId="110451A5" w15:done="0"/>
  <w15:commentEx w15:paraId="4BA53626" w15:paraIdParent="110451A5" w15:done="0"/>
  <w15:commentEx w15:paraId="1F81A7A4" w15:done="0"/>
  <w15:commentEx w15:paraId="46134324" w15:done="0"/>
  <w15:commentEx w15:paraId="12BF15F0" w15:done="0"/>
  <w15:commentEx w15:paraId="56C089BC" w15:done="0"/>
  <w15:commentEx w15:paraId="24C99B23" w15:done="0"/>
  <w15:commentEx w15:paraId="413A8733" w15:done="0"/>
  <w15:commentEx w15:paraId="4069CBCF" w15:done="0"/>
  <w15:commentEx w15:paraId="48B2D486" w15:paraIdParent="4069CBCF" w15:done="0"/>
  <w15:commentEx w15:paraId="0CEEEC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5D3A39D" w16cex:dateUtc="2025-11-24T13:00:00Z"/>
  <w16cex:commentExtensible w16cex:durableId="2015D759" w16cex:dateUtc="2025-11-27T10:48:00Z"/>
  <w16cex:commentExtensible w16cex:durableId="716E82C1" w16cex:dateUtc="2025-12-18T11:07:00Z"/>
  <w16cex:commentExtensible w16cex:durableId="01F9AB83" w16cex:dateUtc="2026-01-06T09:45:00Z"/>
  <w16cex:commentExtensible w16cex:durableId="1BFF5BE2" w16cex:dateUtc="2025-12-18T11:08:00Z"/>
  <w16cex:commentExtensible w16cex:durableId="51EBE2F3" w16cex:dateUtc="2026-01-06T09:16:00Z"/>
  <w16cex:commentExtensible w16cex:durableId="172E1B1A" w16cex:dateUtc="2025-12-18T11:10:00Z"/>
  <w16cex:commentExtensible w16cex:durableId="3A9A51A1" w16cex:dateUtc="2026-01-06T05:26:00Z"/>
  <w16cex:commentExtensible w16cex:durableId="09B1F952" w16cex:dateUtc="2025-12-18T11:10:00Z"/>
  <w16cex:commentExtensible w16cex:durableId="1F874141" w16cex:dateUtc="2026-01-06T09:19:00Z"/>
  <w16cex:commentExtensible w16cex:durableId="51073563" w16cex:dateUtc="2025-12-28T09:22:00Z"/>
  <w16cex:commentExtensible w16cex:durableId="1D44334F" w16cex:dateUtc="2025-12-28T09:21:00Z"/>
  <w16cex:commentExtensible w16cex:durableId="0BBC2BFF" w16cex:dateUtc="2025-12-18T11:17:00Z"/>
  <w16cex:commentExtensible w16cex:durableId="4336629A" w16cex:dateUtc="2025-12-21T13:16:00Z"/>
  <w16cex:commentExtensible w16cex:durableId="7CEB7E5E" w16cex:dateUtc="2025-12-18T11:27:00Z"/>
  <w16cex:commentExtensible w16cex:durableId="1AE7D9A8" w16cex:dateUtc="2025-12-18T11:27:00Z"/>
  <w16cex:commentExtensible w16cex:durableId="326BFDC2" w16cex:dateUtc="2025-12-18T11:29:00Z"/>
  <w16cex:commentExtensible w16cex:durableId="2F99E204" w16cex:dateUtc="2025-12-18T11:29:00Z"/>
  <w16cex:commentExtensible w16cex:durableId="7BB2C576" w16cex:dateUtc="2025-12-04T11:43:00Z"/>
  <w16cex:commentExtensible w16cex:durableId="32C87AF4" w16cex:dateUtc="2025-12-04T11:44:00Z"/>
  <w16cex:commentExtensible w16cex:durableId="190EB85A" w16cex:dateUtc="2025-12-04T11:44:00Z"/>
  <w16cex:commentExtensible w16cex:durableId="0334A918" w16cex:dateUtc="2025-12-21T13:14:00Z"/>
  <w16cex:commentExtensible w16cex:durableId="61A19C07" w16cex:dateUtc="2025-12-18T1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70F334" w16cid:durableId="75D3A39D"/>
  <w16cid:commentId w16cid:paraId="31352CF9" w16cid:durableId="2015D759"/>
  <w16cid:commentId w16cid:paraId="066C8FA3" w16cid:durableId="716E82C1"/>
  <w16cid:commentId w16cid:paraId="24C005A1" w16cid:durableId="01F9AB83"/>
  <w16cid:commentId w16cid:paraId="6926CB4E" w16cid:durableId="1BFF5BE2"/>
  <w16cid:commentId w16cid:paraId="7341B62B" w16cid:durableId="51EBE2F3"/>
  <w16cid:commentId w16cid:paraId="179C56CE" w16cid:durableId="172E1B1A"/>
  <w16cid:commentId w16cid:paraId="1D22AAFE" w16cid:durableId="3A9A51A1"/>
  <w16cid:commentId w16cid:paraId="1290AB4B" w16cid:durableId="09B1F952"/>
  <w16cid:commentId w16cid:paraId="04ABD3F7" w16cid:durableId="1F874141"/>
  <w16cid:commentId w16cid:paraId="23A7832E" w16cid:durableId="51073563"/>
  <w16cid:commentId w16cid:paraId="78FC76AB" w16cid:durableId="1D44334F"/>
  <w16cid:commentId w16cid:paraId="110451A5" w16cid:durableId="0BBC2BFF"/>
  <w16cid:commentId w16cid:paraId="4BA53626" w16cid:durableId="4336629A"/>
  <w16cid:commentId w16cid:paraId="1F81A7A4" w16cid:durableId="7CEB7E5E"/>
  <w16cid:commentId w16cid:paraId="46134324" w16cid:durableId="1AE7D9A8"/>
  <w16cid:commentId w16cid:paraId="12BF15F0" w16cid:durableId="326BFDC2"/>
  <w16cid:commentId w16cid:paraId="56C089BC" w16cid:durableId="2F99E204"/>
  <w16cid:commentId w16cid:paraId="24C99B23" w16cid:durableId="7BB2C576"/>
  <w16cid:commentId w16cid:paraId="413A8733" w16cid:durableId="32C87AF4"/>
  <w16cid:commentId w16cid:paraId="4069CBCF" w16cid:durableId="190EB85A"/>
  <w16cid:commentId w16cid:paraId="48B2D486" w16cid:durableId="0334A918"/>
  <w16cid:commentId w16cid:paraId="0CEEEC6D" w16cid:durableId="61A19C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A8FC9" w14:textId="77777777" w:rsidR="00EF7947" w:rsidRDefault="00EF7947" w:rsidP="00EA459D">
      <w:pPr>
        <w:spacing w:line="240" w:lineRule="auto"/>
      </w:pPr>
      <w:r>
        <w:separator/>
      </w:r>
    </w:p>
  </w:endnote>
  <w:endnote w:type="continuationSeparator" w:id="0">
    <w:p w14:paraId="54FDE118" w14:textId="77777777" w:rsidR="00EF7947" w:rsidRDefault="00EF7947"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E90C8FE4-D48E-42B9-86B4-E687EB441752}"/>
    <w:embedBold r:id="rId2" w:fontKey="{1FB05392-ED5A-48CE-9FF6-8A5D67B6447F}"/>
    <w:embedItalic r:id="rId3" w:fontKey="{0C57F688-C774-49BF-889A-A2F920F2423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0FEDEA84-330C-41CA-9342-D632FD74458B}"/>
    <w:embedBold r:id="rId5" w:fontKey="{E953DCE2-3C91-42A8-9B4F-B0B9E87CE1A5}"/>
    <w:embedItalic r:id="rId6" w:fontKey="{53137774-31DA-40B4-B934-B6175CB950E5}"/>
    <w:embedBoldItalic r:id="rId7" w:fontKey="{AD3A7524-458B-4032-BFCF-9BD99E177D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ED0BA6" w14:textId="77777777" w:rsidR="00EF7947" w:rsidRDefault="00EF7947" w:rsidP="00EA459D">
      <w:pPr>
        <w:spacing w:line="240" w:lineRule="auto"/>
      </w:pPr>
      <w:r>
        <w:separator/>
      </w:r>
    </w:p>
  </w:footnote>
  <w:footnote w:type="continuationSeparator" w:id="0">
    <w:p w14:paraId="1A31520C" w14:textId="77777777" w:rsidR="00EF7947" w:rsidRDefault="00EF7947"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8"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2"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4"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7"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29"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0"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4"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6"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8"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39"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0"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4"/>
  </w:num>
  <w:num w:numId="2" w16cid:durableId="292639327">
    <w:abstractNumId w:val="9"/>
  </w:num>
  <w:num w:numId="3" w16cid:durableId="1371109185">
    <w:abstractNumId w:val="21"/>
  </w:num>
  <w:num w:numId="4" w16cid:durableId="1753695355">
    <w:abstractNumId w:val="40"/>
  </w:num>
  <w:num w:numId="5" w16cid:durableId="757479375">
    <w:abstractNumId w:val="29"/>
  </w:num>
  <w:num w:numId="6" w16cid:durableId="700472308">
    <w:abstractNumId w:val="37"/>
  </w:num>
  <w:num w:numId="7" w16cid:durableId="970939264">
    <w:abstractNumId w:val="2"/>
  </w:num>
  <w:num w:numId="8" w16cid:durableId="1629242186">
    <w:abstractNumId w:val="1"/>
  </w:num>
  <w:num w:numId="9" w16cid:durableId="1116674218">
    <w:abstractNumId w:val="7"/>
  </w:num>
  <w:num w:numId="10" w16cid:durableId="534007109">
    <w:abstractNumId w:val="28"/>
  </w:num>
  <w:num w:numId="11" w16cid:durableId="1536965713">
    <w:abstractNumId w:val="38"/>
  </w:num>
  <w:num w:numId="12" w16cid:durableId="286737237">
    <w:abstractNumId w:val="39"/>
  </w:num>
  <w:num w:numId="13" w16cid:durableId="1299185815">
    <w:abstractNumId w:val="26"/>
  </w:num>
  <w:num w:numId="14" w16cid:durableId="702097217">
    <w:abstractNumId w:val="35"/>
  </w:num>
  <w:num w:numId="15" w16cid:durableId="62333841">
    <w:abstractNumId w:val="4"/>
  </w:num>
  <w:num w:numId="16" w16cid:durableId="2145923775">
    <w:abstractNumId w:val="11"/>
  </w:num>
  <w:num w:numId="17" w16cid:durableId="2066447636">
    <w:abstractNumId w:val="0"/>
  </w:num>
  <w:num w:numId="18" w16cid:durableId="126901352">
    <w:abstractNumId w:val="30"/>
  </w:num>
  <w:num w:numId="19" w16cid:durableId="909312195">
    <w:abstractNumId w:val="15"/>
  </w:num>
  <w:num w:numId="20" w16cid:durableId="1589386559">
    <w:abstractNumId w:val="5"/>
  </w:num>
  <w:num w:numId="21" w16cid:durableId="1571035565">
    <w:abstractNumId w:val="18"/>
  </w:num>
  <w:num w:numId="22" w16cid:durableId="1148664476">
    <w:abstractNumId w:val="27"/>
  </w:num>
  <w:num w:numId="23" w16cid:durableId="608513334">
    <w:abstractNumId w:val="20"/>
  </w:num>
  <w:num w:numId="24" w16cid:durableId="453327811">
    <w:abstractNumId w:val="24"/>
  </w:num>
  <w:num w:numId="25" w16cid:durableId="320735750">
    <w:abstractNumId w:val="19"/>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5"/>
  </w:num>
  <w:num w:numId="29" w16cid:durableId="1462577386">
    <w:abstractNumId w:val="36"/>
  </w:num>
  <w:num w:numId="30" w16cid:durableId="1516728958">
    <w:abstractNumId w:val="12"/>
  </w:num>
  <w:num w:numId="31" w16cid:durableId="268902049">
    <w:abstractNumId w:val="14"/>
  </w:num>
  <w:num w:numId="32" w16cid:durableId="1453400079">
    <w:abstractNumId w:val="10"/>
  </w:num>
  <w:num w:numId="33" w16cid:durableId="1426727873">
    <w:abstractNumId w:val="32"/>
  </w:num>
  <w:num w:numId="34" w16cid:durableId="831063921">
    <w:abstractNumId w:val="6"/>
  </w:num>
  <w:num w:numId="35" w16cid:durableId="1281300528">
    <w:abstractNumId w:val="13"/>
  </w:num>
  <w:num w:numId="36" w16cid:durableId="1006787227">
    <w:abstractNumId w:val="22"/>
  </w:num>
  <w:num w:numId="37" w16cid:durableId="1155952298">
    <w:abstractNumId w:val="31"/>
  </w:num>
  <w:num w:numId="38" w16cid:durableId="1439834908">
    <w:abstractNumId w:val="16"/>
  </w:num>
  <w:num w:numId="39" w16cid:durableId="925847468">
    <w:abstractNumId w:val="17"/>
  </w:num>
  <w:num w:numId="40" w16cid:durableId="1763451887">
    <w:abstractNumId w:val="23"/>
  </w:num>
  <w:num w:numId="41" w16cid:durableId="1425956830">
    <w:abstractNumId w:val="3"/>
  </w:num>
  <w:num w:numId="42" w16cid:durableId="675302380">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יוני גרינברג">
    <w15:presenceInfo w15:providerId="AD" w15:userId="S::Yoni.Grinberg@e.braude.ac.il::152b2d6f-7645-4078-bab0-a2354c97c726"/>
  </w15:person>
  <w15:person w15:author="אלנה רווה">
    <w15:presenceInfo w15:providerId="AD" w15:userId="S::cselena@braude.ac.il::e737f234-fa40-4bd3-8cb4-223eee831689"/>
  </w15:person>
  <w15:person w15:author="בר הרוש">
    <w15:presenceInfo w15:providerId="AD" w15:userId="S::Bar.Harush@e.braude.ac.il::fd536868-a418-40bf-a97f-94e5ebc1cd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600E"/>
    <w:rsid w:val="00016D89"/>
    <w:rsid w:val="00017FCD"/>
    <w:rsid w:val="00027C28"/>
    <w:rsid w:val="000306EA"/>
    <w:rsid w:val="00045615"/>
    <w:rsid w:val="00051506"/>
    <w:rsid w:val="000562F9"/>
    <w:rsid w:val="000619E0"/>
    <w:rsid w:val="00073BD3"/>
    <w:rsid w:val="000925A4"/>
    <w:rsid w:val="000A6C57"/>
    <w:rsid w:val="000C4176"/>
    <w:rsid w:val="000C64E5"/>
    <w:rsid w:val="000D65E9"/>
    <w:rsid w:val="000E576E"/>
    <w:rsid w:val="000F0D7C"/>
    <w:rsid w:val="001017BD"/>
    <w:rsid w:val="00101872"/>
    <w:rsid w:val="0017530E"/>
    <w:rsid w:val="001768F0"/>
    <w:rsid w:val="001A4964"/>
    <w:rsid w:val="001B0D63"/>
    <w:rsid w:val="001C360B"/>
    <w:rsid w:val="001C6650"/>
    <w:rsid w:val="001C719D"/>
    <w:rsid w:val="001E5EC8"/>
    <w:rsid w:val="001E6C29"/>
    <w:rsid w:val="001F5E0B"/>
    <w:rsid w:val="002032BC"/>
    <w:rsid w:val="00217392"/>
    <w:rsid w:val="002206BE"/>
    <w:rsid w:val="00222431"/>
    <w:rsid w:val="00241805"/>
    <w:rsid w:val="00261AA7"/>
    <w:rsid w:val="002A281F"/>
    <w:rsid w:val="002A2FD4"/>
    <w:rsid w:val="002C0AFF"/>
    <w:rsid w:val="002C115A"/>
    <w:rsid w:val="002C5330"/>
    <w:rsid w:val="002D359D"/>
    <w:rsid w:val="002D5ACE"/>
    <w:rsid w:val="002E7E3A"/>
    <w:rsid w:val="002F2A92"/>
    <w:rsid w:val="002F348B"/>
    <w:rsid w:val="002F676A"/>
    <w:rsid w:val="00300F36"/>
    <w:rsid w:val="00331CD6"/>
    <w:rsid w:val="0033340A"/>
    <w:rsid w:val="00333F3A"/>
    <w:rsid w:val="00346A16"/>
    <w:rsid w:val="0035277A"/>
    <w:rsid w:val="00353BCD"/>
    <w:rsid w:val="003609E1"/>
    <w:rsid w:val="00367EC8"/>
    <w:rsid w:val="00384F45"/>
    <w:rsid w:val="003C1583"/>
    <w:rsid w:val="003D283B"/>
    <w:rsid w:val="003D32E7"/>
    <w:rsid w:val="00400D66"/>
    <w:rsid w:val="00401A34"/>
    <w:rsid w:val="00403E20"/>
    <w:rsid w:val="00425FAA"/>
    <w:rsid w:val="0043631A"/>
    <w:rsid w:val="00446085"/>
    <w:rsid w:val="00446498"/>
    <w:rsid w:val="00447178"/>
    <w:rsid w:val="004631B2"/>
    <w:rsid w:val="004633AA"/>
    <w:rsid w:val="004724E5"/>
    <w:rsid w:val="0048588F"/>
    <w:rsid w:val="004909AF"/>
    <w:rsid w:val="004A11AC"/>
    <w:rsid w:val="004C4949"/>
    <w:rsid w:val="004D2EE1"/>
    <w:rsid w:val="004D5A54"/>
    <w:rsid w:val="004D6A06"/>
    <w:rsid w:val="004E1882"/>
    <w:rsid w:val="004E5EA6"/>
    <w:rsid w:val="005018ED"/>
    <w:rsid w:val="005038D4"/>
    <w:rsid w:val="00540E46"/>
    <w:rsid w:val="00542174"/>
    <w:rsid w:val="005508DE"/>
    <w:rsid w:val="00554276"/>
    <w:rsid w:val="00556CBE"/>
    <w:rsid w:val="00571709"/>
    <w:rsid w:val="005742A2"/>
    <w:rsid w:val="005B1BB6"/>
    <w:rsid w:val="005B773F"/>
    <w:rsid w:val="005B7E88"/>
    <w:rsid w:val="005C453B"/>
    <w:rsid w:val="005C4DEB"/>
    <w:rsid w:val="005C5476"/>
    <w:rsid w:val="005D5328"/>
    <w:rsid w:val="005E42EB"/>
    <w:rsid w:val="006462BF"/>
    <w:rsid w:val="006941BD"/>
    <w:rsid w:val="006A45F4"/>
    <w:rsid w:val="006C1918"/>
    <w:rsid w:val="006C45B5"/>
    <w:rsid w:val="006D6A39"/>
    <w:rsid w:val="006E1AB0"/>
    <w:rsid w:val="00722ADC"/>
    <w:rsid w:val="00725710"/>
    <w:rsid w:val="00733848"/>
    <w:rsid w:val="00735E19"/>
    <w:rsid w:val="00736110"/>
    <w:rsid w:val="00736797"/>
    <w:rsid w:val="007409DA"/>
    <w:rsid w:val="007435F0"/>
    <w:rsid w:val="00754C34"/>
    <w:rsid w:val="007665C5"/>
    <w:rsid w:val="007A152D"/>
    <w:rsid w:val="007A26EA"/>
    <w:rsid w:val="007A46C3"/>
    <w:rsid w:val="007B3D50"/>
    <w:rsid w:val="007B5591"/>
    <w:rsid w:val="007C56B1"/>
    <w:rsid w:val="007C76F6"/>
    <w:rsid w:val="007E3BBF"/>
    <w:rsid w:val="00814CD7"/>
    <w:rsid w:val="00815BDC"/>
    <w:rsid w:val="00822EB1"/>
    <w:rsid w:val="008340B5"/>
    <w:rsid w:val="00837A26"/>
    <w:rsid w:val="00837A4D"/>
    <w:rsid w:val="00847E23"/>
    <w:rsid w:val="00854247"/>
    <w:rsid w:val="00884028"/>
    <w:rsid w:val="00894AE7"/>
    <w:rsid w:val="008C455E"/>
    <w:rsid w:val="008D44F0"/>
    <w:rsid w:val="008E7348"/>
    <w:rsid w:val="008F5588"/>
    <w:rsid w:val="00901B46"/>
    <w:rsid w:val="00902E2E"/>
    <w:rsid w:val="00904544"/>
    <w:rsid w:val="009342DB"/>
    <w:rsid w:val="0093458D"/>
    <w:rsid w:val="0093491F"/>
    <w:rsid w:val="009370B3"/>
    <w:rsid w:val="0097440E"/>
    <w:rsid w:val="009814E7"/>
    <w:rsid w:val="00993BB7"/>
    <w:rsid w:val="009B2C93"/>
    <w:rsid w:val="009B6077"/>
    <w:rsid w:val="009B7415"/>
    <w:rsid w:val="009E0B28"/>
    <w:rsid w:val="00A22E52"/>
    <w:rsid w:val="00A32707"/>
    <w:rsid w:val="00A53F12"/>
    <w:rsid w:val="00A75D28"/>
    <w:rsid w:val="00A87B6C"/>
    <w:rsid w:val="00A97E7C"/>
    <w:rsid w:val="00AA65F4"/>
    <w:rsid w:val="00AB26EE"/>
    <w:rsid w:val="00AC1461"/>
    <w:rsid w:val="00AC5735"/>
    <w:rsid w:val="00AD5492"/>
    <w:rsid w:val="00AE19EC"/>
    <w:rsid w:val="00B03EBC"/>
    <w:rsid w:val="00B20485"/>
    <w:rsid w:val="00B22703"/>
    <w:rsid w:val="00B250A3"/>
    <w:rsid w:val="00B41A02"/>
    <w:rsid w:val="00B62B21"/>
    <w:rsid w:val="00B64AC2"/>
    <w:rsid w:val="00B70562"/>
    <w:rsid w:val="00B73F15"/>
    <w:rsid w:val="00B75783"/>
    <w:rsid w:val="00B772CE"/>
    <w:rsid w:val="00BC5FB8"/>
    <w:rsid w:val="00BD16DC"/>
    <w:rsid w:val="00BE2421"/>
    <w:rsid w:val="00BE573A"/>
    <w:rsid w:val="00BF442F"/>
    <w:rsid w:val="00BF4FE6"/>
    <w:rsid w:val="00C0289A"/>
    <w:rsid w:val="00C07A58"/>
    <w:rsid w:val="00C13B74"/>
    <w:rsid w:val="00C1643B"/>
    <w:rsid w:val="00C267AE"/>
    <w:rsid w:val="00C309B5"/>
    <w:rsid w:val="00C437F0"/>
    <w:rsid w:val="00C62297"/>
    <w:rsid w:val="00C760CC"/>
    <w:rsid w:val="00C7700C"/>
    <w:rsid w:val="00C82C62"/>
    <w:rsid w:val="00C93FC6"/>
    <w:rsid w:val="00C9535E"/>
    <w:rsid w:val="00CA2C33"/>
    <w:rsid w:val="00CC45F0"/>
    <w:rsid w:val="00CE0239"/>
    <w:rsid w:val="00CF2B94"/>
    <w:rsid w:val="00CF4142"/>
    <w:rsid w:val="00CF69D5"/>
    <w:rsid w:val="00D053A6"/>
    <w:rsid w:val="00D2431F"/>
    <w:rsid w:val="00D2722A"/>
    <w:rsid w:val="00D332BE"/>
    <w:rsid w:val="00D3468D"/>
    <w:rsid w:val="00D349C1"/>
    <w:rsid w:val="00D366A5"/>
    <w:rsid w:val="00D47272"/>
    <w:rsid w:val="00D508EF"/>
    <w:rsid w:val="00D51577"/>
    <w:rsid w:val="00D52C4C"/>
    <w:rsid w:val="00D5341B"/>
    <w:rsid w:val="00D646B5"/>
    <w:rsid w:val="00DA341C"/>
    <w:rsid w:val="00DA38CF"/>
    <w:rsid w:val="00DA5BFB"/>
    <w:rsid w:val="00DB19CD"/>
    <w:rsid w:val="00DC2550"/>
    <w:rsid w:val="00DC3A85"/>
    <w:rsid w:val="00DC7B76"/>
    <w:rsid w:val="00DE4DA4"/>
    <w:rsid w:val="00DF2D49"/>
    <w:rsid w:val="00E04A1B"/>
    <w:rsid w:val="00E42512"/>
    <w:rsid w:val="00E46FB0"/>
    <w:rsid w:val="00E47137"/>
    <w:rsid w:val="00E532EF"/>
    <w:rsid w:val="00E71C50"/>
    <w:rsid w:val="00E74D9D"/>
    <w:rsid w:val="00EA10D1"/>
    <w:rsid w:val="00EA3A58"/>
    <w:rsid w:val="00EA459D"/>
    <w:rsid w:val="00EB4C11"/>
    <w:rsid w:val="00EB57AA"/>
    <w:rsid w:val="00EB6CB0"/>
    <w:rsid w:val="00EC6518"/>
    <w:rsid w:val="00ED17CC"/>
    <w:rsid w:val="00EE40D6"/>
    <w:rsid w:val="00EF0143"/>
    <w:rsid w:val="00EF7947"/>
    <w:rsid w:val="00F02425"/>
    <w:rsid w:val="00F2389E"/>
    <w:rsid w:val="00F30F61"/>
    <w:rsid w:val="00F3108C"/>
    <w:rsid w:val="00F5405A"/>
    <w:rsid w:val="00F64D36"/>
    <w:rsid w:val="00F7698F"/>
    <w:rsid w:val="00F85B65"/>
    <w:rsid w:val="00F92086"/>
    <w:rsid w:val="00F93A9F"/>
    <w:rsid w:val="00F95BA1"/>
    <w:rsid w:val="00FB3E37"/>
    <w:rsid w:val="00FB6008"/>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D13A1A02-CF0C-443A-B22C-8DE7DF3BE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2.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3.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4.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33</Pages>
  <Words>7084</Words>
  <Characters>42015</Characters>
  <Application>Microsoft Office Word</Application>
  <DocSecurity>0</DocSecurity>
  <Lines>1312</Lines>
  <Paragraphs>663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5</cp:revision>
  <dcterms:created xsi:type="dcterms:W3CDTF">2026-01-07T10:26:00Z</dcterms:created>
  <dcterms:modified xsi:type="dcterms:W3CDTF">2026-01-07T11:03:00Z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